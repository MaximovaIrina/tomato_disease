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A8116" w14:textId="3AB16303" w:rsidR="000A1A91" w:rsidDel="001B3059" w:rsidRDefault="000A1A91" w:rsidP="009B572D">
      <w:pPr>
        <w:jc w:val="center"/>
        <w:rPr>
          <w:del w:id="0" w:author="Автор"/>
          <w:sz w:val="28"/>
          <w:szCs w:val="28"/>
        </w:rPr>
      </w:pPr>
      <w:del w:id="1" w:author="Автор">
        <w:r w:rsidDel="001B3059">
          <w:rPr>
            <w:sz w:val="28"/>
            <w:szCs w:val="28"/>
          </w:rPr>
          <w:delText xml:space="preserve">МИНИСТЕРСТВО НАУКИ И ВЫСШЕГО ОБРАЗОВАНИЯ </w:delText>
        </w:r>
      </w:del>
    </w:p>
    <w:p w14:paraId="77B726CB" w14:textId="51D005F1" w:rsidR="000A1A91" w:rsidDel="001B3059" w:rsidRDefault="000A1A91" w:rsidP="009B572D">
      <w:pPr>
        <w:jc w:val="center"/>
        <w:rPr>
          <w:del w:id="2" w:author="Автор"/>
          <w:sz w:val="28"/>
          <w:szCs w:val="28"/>
        </w:rPr>
      </w:pPr>
      <w:del w:id="3" w:author="Автор">
        <w:r w:rsidDel="001B3059">
          <w:rPr>
            <w:sz w:val="28"/>
            <w:szCs w:val="28"/>
          </w:rPr>
          <w:delText>РОССИЙСКОЙ ФЕДЕРАЦИИ</w:delText>
        </w:r>
      </w:del>
    </w:p>
    <w:p w14:paraId="4D78CD75" w14:textId="56A59A3E" w:rsidR="000A1A91" w:rsidDel="001B3059" w:rsidRDefault="000A1A91" w:rsidP="009B572D">
      <w:pPr>
        <w:jc w:val="center"/>
        <w:rPr>
          <w:del w:id="4" w:author="Автор"/>
          <w:b/>
          <w:sz w:val="28"/>
          <w:szCs w:val="28"/>
        </w:rPr>
      </w:pPr>
      <w:del w:id="5" w:author="Автор">
        <w:r w:rsidDel="001B3059">
          <w:rPr>
            <w:sz w:val="28"/>
            <w:szCs w:val="28"/>
          </w:rPr>
          <w:delText>Федеральное государственное автономное образовательное учреждение высшего образования</w:delText>
        </w:r>
        <w:r w:rsidR="00B130E4" w:rsidRPr="008B1656" w:rsidDel="001B3059">
          <w:rPr>
            <w:sz w:val="28"/>
            <w:szCs w:val="28"/>
          </w:rPr>
          <w:br/>
        </w:r>
        <w:r w:rsidDel="001B3059">
          <w:rPr>
            <w:b/>
            <w:sz w:val="28"/>
            <w:szCs w:val="28"/>
          </w:rPr>
          <w:delText xml:space="preserve">«Национальный исследовательский </w:delText>
        </w:r>
        <w:r w:rsidDel="001B3059">
          <w:rPr>
            <w:b/>
            <w:sz w:val="28"/>
            <w:szCs w:val="28"/>
          </w:rPr>
          <w:br/>
          <w:delText>Нижегородский государственный университет им. Н.И. Лобачевского»</w:delText>
        </w:r>
      </w:del>
    </w:p>
    <w:p w14:paraId="2E6ED174" w14:textId="6C77DC7B" w:rsidR="000A1A91" w:rsidDel="001B3059" w:rsidRDefault="000A1A91" w:rsidP="009B572D">
      <w:pPr>
        <w:jc w:val="center"/>
        <w:rPr>
          <w:del w:id="6" w:author="Автор"/>
          <w:sz w:val="28"/>
          <w:szCs w:val="28"/>
        </w:rPr>
      </w:pPr>
      <w:del w:id="7" w:author="Автор">
        <w:r w:rsidDel="001B3059">
          <w:rPr>
            <w:b/>
            <w:sz w:val="28"/>
            <w:szCs w:val="28"/>
          </w:rPr>
          <w:delText>(ННГУ)</w:delText>
        </w:r>
      </w:del>
    </w:p>
    <w:p w14:paraId="4A6D8FB7" w14:textId="4D524861" w:rsidR="000A1A91" w:rsidDel="001B3059" w:rsidRDefault="000A1A91" w:rsidP="009B572D">
      <w:pPr>
        <w:jc w:val="center"/>
        <w:rPr>
          <w:del w:id="8" w:author="Автор"/>
          <w:b/>
          <w:sz w:val="28"/>
          <w:szCs w:val="28"/>
        </w:rPr>
      </w:pPr>
    </w:p>
    <w:p w14:paraId="75440124" w14:textId="68AF8814" w:rsidR="000A1A91" w:rsidDel="001B3059" w:rsidRDefault="000A1A91" w:rsidP="009B572D">
      <w:pPr>
        <w:jc w:val="center"/>
        <w:rPr>
          <w:del w:id="9" w:author="Автор"/>
          <w:b/>
          <w:sz w:val="28"/>
          <w:szCs w:val="28"/>
        </w:rPr>
      </w:pPr>
    </w:p>
    <w:p w14:paraId="5994D133" w14:textId="0E41F7F4" w:rsidR="00B130E4" w:rsidRPr="00631630" w:rsidDel="001B3059" w:rsidRDefault="00B130E4" w:rsidP="009B572D">
      <w:pPr>
        <w:jc w:val="center"/>
        <w:rPr>
          <w:del w:id="10" w:author="Автор"/>
          <w:b/>
          <w:sz w:val="28"/>
          <w:szCs w:val="28"/>
        </w:rPr>
      </w:pPr>
      <w:del w:id="11" w:author="Автор">
        <w:r w:rsidRPr="0070315F" w:rsidDel="001B3059">
          <w:rPr>
            <w:b/>
            <w:sz w:val="28"/>
            <w:szCs w:val="28"/>
          </w:rPr>
          <w:delText>Институт информационных технологий, математики и механики</w:delText>
        </w:r>
      </w:del>
    </w:p>
    <w:p w14:paraId="49615C9C" w14:textId="13D20AE2" w:rsidR="00B3063E" w:rsidDel="001B3059" w:rsidRDefault="00B3063E" w:rsidP="009B572D">
      <w:pPr>
        <w:jc w:val="center"/>
        <w:rPr>
          <w:del w:id="12" w:author="Автор"/>
          <w:color w:val="000000" w:themeColor="text1"/>
          <w:sz w:val="28"/>
          <w:szCs w:val="28"/>
        </w:rPr>
      </w:pPr>
    </w:p>
    <w:p w14:paraId="3103000C" w14:textId="7C1DD72B" w:rsidR="000A1A91" w:rsidRPr="000A1A91" w:rsidDel="001B3059" w:rsidRDefault="000A1A91" w:rsidP="009B572D">
      <w:pPr>
        <w:jc w:val="center"/>
        <w:rPr>
          <w:del w:id="13" w:author="Автор"/>
          <w:b/>
          <w:bCs/>
          <w:color w:val="000000" w:themeColor="text1"/>
          <w:sz w:val="28"/>
          <w:szCs w:val="28"/>
        </w:rPr>
      </w:pPr>
      <w:del w:id="14" w:author="Автор">
        <w:r w:rsidRPr="000A1A91" w:rsidDel="001B3059">
          <w:rPr>
            <w:b/>
            <w:bCs/>
            <w:color w:val="000000" w:themeColor="text1"/>
            <w:sz w:val="28"/>
            <w:szCs w:val="28"/>
          </w:rPr>
          <w:delText xml:space="preserve">Кафедра: </w:delText>
        </w:r>
        <w:r w:rsidDel="001B3059">
          <w:rPr>
            <w:b/>
            <w:bCs/>
            <w:color w:val="000000" w:themeColor="text1"/>
            <w:sz w:val="28"/>
            <w:szCs w:val="28"/>
          </w:rPr>
          <w:delText>Математическое обеспечение и суперкомпьютерные технологии</w:delText>
        </w:r>
      </w:del>
    </w:p>
    <w:p w14:paraId="54E8D03D" w14:textId="1FD47CF1" w:rsidR="000A1A91" w:rsidDel="001B3059" w:rsidRDefault="000A1A91" w:rsidP="009B572D">
      <w:pPr>
        <w:rPr>
          <w:del w:id="15" w:author="Автор"/>
          <w:color w:val="000000" w:themeColor="text1"/>
          <w:sz w:val="28"/>
          <w:szCs w:val="28"/>
        </w:rPr>
      </w:pPr>
    </w:p>
    <w:p w14:paraId="185EE8A0" w14:textId="52BC44EC" w:rsidR="00B3063E" w:rsidDel="001B3059" w:rsidRDefault="00B3063E" w:rsidP="009B572D">
      <w:pPr>
        <w:jc w:val="center"/>
        <w:rPr>
          <w:del w:id="16" w:author="Автор"/>
          <w:color w:val="000000" w:themeColor="text1"/>
          <w:sz w:val="28"/>
          <w:szCs w:val="28"/>
        </w:rPr>
      </w:pPr>
      <w:del w:id="17" w:author="Автор">
        <w:r w:rsidDel="001B3059">
          <w:rPr>
            <w:color w:val="000000" w:themeColor="text1"/>
            <w:sz w:val="28"/>
            <w:szCs w:val="28"/>
          </w:rPr>
          <w:delText>Направление</w:delText>
        </w:r>
        <w:r w:rsidR="000A1A91" w:rsidRPr="000A1A91" w:rsidDel="001B3059">
          <w:rPr>
            <w:color w:val="000000" w:themeColor="text1"/>
            <w:sz w:val="28"/>
            <w:szCs w:val="28"/>
          </w:rPr>
          <w:delText xml:space="preserve"> </w:delText>
        </w:r>
        <w:r w:rsidR="000A1A91" w:rsidDel="001B3059">
          <w:rPr>
            <w:color w:val="000000" w:themeColor="text1"/>
            <w:sz w:val="28"/>
            <w:szCs w:val="28"/>
          </w:rPr>
          <w:delText>подготовки</w:delText>
        </w:r>
        <w:r w:rsidDel="001B3059">
          <w:rPr>
            <w:color w:val="000000" w:themeColor="text1"/>
            <w:sz w:val="28"/>
            <w:szCs w:val="28"/>
          </w:rPr>
          <w:delText xml:space="preserve">: </w:delText>
        </w:r>
        <w:r w:rsidDel="001B3059">
          <w:rPr>
            <w:color w:val="000000" w:themeColor="text1"/>
            <w:sz w:val="28"/>
            <w:szCs w:val="28"/>
            <w:shd w:val="clear" w:color="auto" w:fill="FFFFFF"/>
          </w:rPr>
          <w:delText>«</w:delText>
        </w:r>
        <w:r w:rsidDel="001B3059">
          <w:rPr>
            <w:color w:val="000000" w:themeColor="text1"/>
            <w:sz w:val="28"/>
            <w:szCs w:val="28"/>
          </w:rPr>
          <w:delText xml:space="preserve">Фундаментальная информатика и </w:delText>
        </w:r>
        <w:r w:rsidR="000A1A91" w:rsidDel="001B3059">
          <w:rPr>
            <w:color w:val="000000" w:themeColor="text1"/>
            <w:sz w:val="28"/>
            <w:szCs w:val="28"/>
          </w:rPr>
          <w:br/>
        </w:r>
        <w:r w:rsidDel="001B3059">
          <w:rPr>
            <w:color w:val="000000" w:themeColor="text1"/>
            <w:sz w:val="28"/>
            <w:szCs w:val="28"/>
          </w:rPr>
          <w:delText>информационные технологии</w:delText>
        </w:r>
        <w:r w:rsidDel="001B3059">
          <w:rPr>
            <w:color w:val="000000" w:themeColor="text1"/>
            <w:sz w:val="28"/>
            <w:szCs w:val="28"/>
            <w:shd w:val="clear" w:color="auto" w:fill="FFFFFF"/>
          </w:rPr>
          <w:delText>»</w:delText>
        </w:r>
      </w:del>
    </w:p>
    <w:p w14:paraId="0C0EFBF9" w14:textId="5C320A4A" w:rsidR="00B3063E" w:rsidDel="001B3059" w:rsidRDefault="00B3063E" w:rsidP="009B572D">
      <w:pPr>
        <w:jc w:val="center"/>
        <w:rPr>
          <w:del w:id="18" w:author="Автор"/>
          <w:color w:val="000000" w:themeColor="text1"/>
          <w:sz w:val="28"/>
          <w:szCs w:val="28"/>
        </w:rPr>
      </w:pPr>
      <w:del w:id="19" w:author="Автор">
        <w:r w:rsidDel="001B3059">
          <w:rPr>
            <w:color w:val="000000" w:themeColor="text1"/>
            <w:sz w:val="28"/>
            <w:szCs w:val="28"/>
            <w:shd w:val="clear" w:color="auto" w:fill="FFFFFF"/>
          </w:rPr>
          <w:delText>Профиль подготовки: «Инженерия программного обеспечения»</w:delText>
        </w:r>
      </w:del>
    </w:p>
    <w:p w14:paraId="7D881894" w14:textId="06C1AD7A" w:rsidR="00B130E4" w:rsidRPr="00DF596C" w:rsidDel="001B3059" w:rsidRDefault="00B130E4" w:rsidP="009B572D">
      <w:pPr>
        <w:jc w:val="center"/>
        <w:rPr>
          <w:del w:id="20" w:author="Автор"/>
        </w:rPr>
      </w:pPr>
    </w:p>
    <w:p w14:paraId="2211C338" w14:textId="4F28C6B5" w:rsidR="00B130E4" w:rsidDel="001B3059" w:rsidRDefault="00B130E4" w:rsidP="009B572D">
      <w:pPr>
        <w:jc w:val="center"/>
        <w:rPr>
          <w:del w:id="21" w:author="Автор"/>
          <w:b/>
          <w:bCs/>
          <w:color w:val="FF0000"/>
        </w:rPr>
      </w:pPr>
    </w:p>
    <w:p w14:paraId="6A68274F" w14:textId="6A5C0018" w:rsidR="00D00A58" w:rsidRPr="00DF596C" w:rsidDel="001B3059" w:rsidRDefault="00D00A58" w:rsidP="009B572D">
      <w:pPr>
        <w:jc w:val="center"/>
        <w:rPr>
          <w:del w:id="22" w:author="Автор"/>
        </w:rPr>
      </w:pPr>
    </w:p>
    <w:p w14:paraId="4FCA7360" w14:textId="64775856" w:rsidR="000A1A91" w:rsidDel="001B3059" w:rsidRDefault="000A1A91" w:rsidP="009B572D">
      <w:pPr>
        <w:jc w:val="center"/>
        <w:outlineLvl w:val="0"/>
        <w:rPr>
          <w:del w:id="23" w:author="Автор"/>
          <w:b/>
          <w:sz w:val="28"/>
          <w:szCs w:val="28"/>
        </w:rPr>
      </w:pPr>
      <w:bookmarkStart w:id="24" w:name="_Toc74818538"/>
      <w:del w:id="25" w:author="Автор">
        <w:r w:rsidDel="001B3059">
          <w:rPr>
            <w:b/>
            <w:sz w:val="28"/>
            <w:szCs w:val="28"/>
          </w:rPr>
          <w:delText>ВЫПУСКНАЯ КВАЛИФИКАЦИОННАЯ РАБОТА БАКАЛАВРА</w:delText>
        </w:r>
        <w:bookmarkEnd w:id="24"/>
      </w:del>
    </w:p>
    <w:p w14:paraId="27075C9C" w14:textId="5184CA83" w:rsidR="000A1A91" w:rsidDel="001B3059" w:rsidRDefault="000A1A91" w:rsidP="009B572D">
      <w:pPr>
        <w:jc w:val="center"/>
        <w:rPr>
          <w:del w:id="26" w:author="Автор"/>
          <w:sz w:val="28"/>
          <w:szCs w:val="28"/>
        </w:rPr>
      </w:pPr>
    </w:p>
    <w:p w14:paraId="5D037213" w14:textId="070C8818" w:rsidR="000A1A91" w:rsidDel="001B3059" w:rsidRDefault="000A1A91" w:rsidP="009B572D">
      <w:pPr>
        <w:jc w:val="center"/>
        <w:rPr>
          <w:del w:id="27" w:author="Автор"/>
          <w:sz w:val="28"/>
          <w:szCs w:val="28"/>
        </w:rPr>
      </w:pPr>
      <w:del w:id="28" w:author="Автор">
        <w:r w:rsidDel="001B3059">
          <w:rPr>
            <w:sz w:val="28"/>
            <w:szCs w:val="28"/>
          </w:rPr>
          <w:delText>на тему:</w:delText>
        </w:r>
      </w:del>
    </w:p>
    <w:p w14:paraId="1AF79206" w14:textId="1F5B1340" w:rsidR="00456918" w:rsidRPr="000A1A91" w:rsidDel="001B3059" w:rsidRDefault="000A1A91" w:rsidP="009B572D">
      <w:pPr>
        <w:jc w:val="center"/>
        <w:rPr>
          <w:del w:id="29" w:author="Автор"/>
          <w:b/>
          <w:sz w:val="28"/>
          <w:szCs w:val="28"/>
        </w:rPr>
      </w:pPr>
      <w:del w:id="30" w:author="Автор">
        <w:r w:rsidDel="001B3059">
          <w:rPr>
            <w:b/>
            <w:sz w:val="28"/>
            <w:szCs w:val="28"/>
          </w:rPr>
          <w:delText xml:space="preserve">«Исследование возможностей объяснимого искусственного интеллекта </w:delText>
        </w:r>
        <w:r w:rsidDel="001B3059">
          <w:rPr>
            <w:b/>
            <w:sz w:val="28"/>
            <w:szCs w:val="28"/>
          </w:rPr>
          <w:br/>
          <w:delText>в задаче ранней диагностики стресса растений»</w:delText>
        </w:r>
      </w:del>
    </w:p>
    <w:p w14:paraId="4DF7FA9F" w14:textId="03FE2E95" w:rsidR="00A104A6" w:rsidDel="001B3059" w:rsidRDefault="00A104A6" w:rsidP="009B572D">
      <w:pPr>
        <w:jc w:val="center"/>
        <w:rPr>
          <w:del w:id="31" w:author="Автор"/>
          <w:b/>
          <w:sz w:val="32"/>
          <w:szCs w:val="32"/>
        </w:rPr>
      </w:pPr>
    </w:p>
    <w:p w14:paraId="069846F1" w14:textId="494DC3AC" w:rsidR="00B3063E" w:rsidDel="001B3059" w:rsidRDefault="00B3063E" w:rsidP="009B572D">
      <w:pPr>
        <w:jc w:val="center"/>
        <w:rPr>
          <w:del w:id="32" w:author="Автор"/>
          <w:b/>
          <w:sz w:val="32"/>
          <w:szCs w:val="32"/>
        </w:rPr>
      </w:pPr>
    </w:p>
    <w:p w14:paraId="0BC25B9A" w14:textId="47588A81" w:rsidR="00B3063E" w:rsidDel="001B3059" w:rsidRDefault="00B3063E" w:rsidP="009B572D">
      <w:pPr>
        <w:jc w:val="center"/>
        <w:rPr>
          <w:del w:id="33" w:author="Автор"/>
          <w:b/>
          <w:sz w:val="32"/>
          <w:szCs w:val="32"/>
        </w:rPr>
      </w:pPr>
    </w:p>
    <w:p w14:paraId="02F5F298" w14:textId="2AC65BB8" w:rsidR="00B3063E" w:rsidDel="001B3059" w:rsidRDefault="00B3063E" w:rsidP="009B572D">
      <w:pPr>
        <w:jc w:val="center"/>
        <w:rPr>
          <w:del w:id="34" w:author="Автор"/>
          <w:b/>
          <w:sz w:val="32"/>
          <w:szCs w:val="32"/>
        </w:rPr>
      </w:pPr>
    </w:p>
    <w:p w14:paraId="26A9B1F8" w14:textId="05374059" w:rsidR="00F87876" w:rsidDel="001B3059" w:rsidRDefault="00F87876" w:rsidP="009B572D">
      <w:pPr>
        <w:ind w:left="4820"/>
        <w:jc w:val="both"/>
        <w:rPr>
          <w:del w:id="35" w:author="Автор"/>
          <w:b/>
          <w:bCs/>
          <w:sz w:val="28"/>
          <w:szCs w:val="28"/>
        </w:rPr>
      </w:pPr>
      <w:bookmarkStart w:id="36" w:name="_Toc167893364"/>
      <w:del w:id="37" w:author="Автор">
        <w:r w:rsidDel="001B3059">
          <w:rPr>
            <w:b/>
            <w:bCs/>
            <w:sz w:val="28"/>
            <w:szCs w:val="28"/>
          </w:rPr>
          <w:delText>Выполнила:</w:delText>
        </w:r>
        <w:bookmarkEnd w:id="36"/>
      </w:del>
    </w:p>
    <w:p w14:paraId="571D3D00" w14:textId="575EB9C0" w:rsidR="00F87876" w:rsidDel="001B3059" w:rsidRDefault="00F87876" w:rsidP="009B572D">
      <w:pPr>
        <w:tabs>
          <w:tab w:val="left" w:pos="4678"/>
        </w:tabs>
        <w:ind w:left="4820"/>
        <w:jc w:val="both"/>
        <w:rPr>
          <w:del w:id="38" w:author="Автор"/>
          <w:b/>
          <w:bCs/>
          <w:sz w:val="28"/>
          <w:szCs w:val="28"/>
        </w:rPr>
      </w:pPr>
      <w:del w:id="39" w:author="Автор">
        <w:r w:rsidDel="001B3059">
          <w:rPr>
            <w:bCs/>
            <w:sz w:val="28"/>
            <w:szCs w:val="28"/>
          </w:rPr>
          <w:delText>с</w:delText>
        </w:r>
        <w:r w:rsidDel="001B3059">
          <w:rPr>
            <w:sz w:val="28"/>
            <w:szCs w:val="28"/>
          </w:rPr>
          <w:delText>тудентка группы 381706-1</w:delText>
        </w:r>
      </w:del>
    </w:p>
    <w:p w14:paraId="17BA14E6" w14:textId="34DC2185" w:rsidR="00F87876" w:rsidDel="001B3059" w:rsidRDefault="00F87876" w:rsidP="009B572D">
      <w:pPr>
        <w:tabs>
          <w:tab w:val="left" w:pos="4678"/>
        </w:tabs>
        <w:ind w:left="4820"/>
        <w:jc w:val="both"/>
        <w:rPr>
          <w:del w:id="40" w:author="Автор"/>
          <w:b/>
          <w:bCs/>
          <w:sz w:val="28"/>
          <w:szCs w:val="28"/>
        </w:rPr>
      </w:pPr>
      <w:del w:id="41" w:author="Автор">
        <w:r w:rsidDel="001B3059">
          <w:rPr>
            <w:sz w:val="28"/>
            <w:szCs w:val="28"/>
          </w:rPr>
          <w:delText>Максимова Ирина Игоревна</w:delText>
        </w:r>
      </w:del>
    </w:p>
    <w:p w14:paraId="58C0849C" w14:textId="700B1CAF" w:rsidR="00F87876" w:rsidRPr="00B53414" w:rsidDel="001B3059" w:rsidRDefault="00F87876" w:rsidP="009B572D">
      <w:pPr>
        <w:tabs>
          <w:tab w:val="left" w:pos="4678"/>
        </w:tabs>
        <w:spacing w:before="240"/>
        <w:ind w:left="4820"/>
        <w:jc w:val="right"/>
        <w:rPr>
          <w:del w:id="42" w:author="Автор"/>
          <w:b/>
          <w:bCs/>
          <w:sz w:val="28"/>
          <w:szCs w:val="28"/>
        </w:rPr>
      </w:pPr>
      <w:del w:id="43" w:author="Автор">
        <w:r w:rsidDel="001B3059">
          <w:rPr>
            <w:sz w:val="28"/>
            <w:szCs w:val="28"/>
          </w:rPr>
          <w:delText>_______________</w:delText>
        </w:r>
        <w:r w:rsidR="00496051" w:rsidRPr="00B53414" w:rsidDel="001B3059">
          <w:rPr>
            <w:sz w:val="28"/>
            <w:szCs w:val="28"/>
          </w:rPr>
          <w:delText>_</w:delText>
        </w:r>
      </w:del>
    </w:p>
    <w:p w14:paraId="6CAC3254" w14:textId="61D503E8" w:rsidR="00F87876" w:rsidRPr="00B53414" w:rsidDel="001B3059" w:rsidRDefault="00F87876" w:rsidP="009B572D">
      <w:pPr>
        <w:tabs>
          <w:tab w:val="left" w:pos="4678"/>
        </w:tabs>
        <w:ind w:left="4820"/>
        <w:jc w:val="right"/>
        <w:rPr>
          <w:del w:id="44" w:author="Автор"/>
          <w:b/>
          <w:bCs/>
          <w:i/>
          <w:iCs/>
          <w:sz w:val="28"/>
          <w:szCs w:val="28"/>
        </w:rPr>
      </w:pPr>
      <w:del w:id="45" w:author="Автор">
        <w:r w:rsidRPr="00496051" w:rsidDel="001B3059">
          <w:rPr>
            <w:i/>
            <w:iCs/>
            <w:sz w:val="28"/>
            <w:szCs w:val="28"/>
          </w:rPr>
          <w:delText>(</w:delText>
        </w:r>
        <w:r w:rsidRPr="00496051" w:rsidDel="001B3059">
          <w:rPr>
            <w:i/>
            <w:iCs/>
          </w:rPr>
          <w:delText>подпись</w:delText>
        </w:r>
        <w:r w:rsidR="00496051" w:rsidRPr="00B53414" w:rsidDel="001B3059">
          <w:rPr>
            <w:i/>
            <w:iCs/>
            <w:sz w:val="28"/>
            <w:szCs w:val="28"/>
          </w:rPr>
          <w:delText>)</w:delText>
        </w:r>
      </w:del>
    </w:p>
    <w:p w14:paraId="2513C2AB" w14:textId="53D5B227" w:rsidR="00F87876" w:rsidDel="001B3059" w:rsidRDefault="00F87876" w:rsidP="009B572D">
      <w:pPr>
        <w:tabs>
          <w:tab w:val="left" w:pos="4678"/>
        </w:tabs>
        <w:ind w:left="4820"/>
        <w:jc w:val="both"/>
        <w:rPr>
          <w:del w:id="46" w:author="Автор"/>
          <w:b/>
          <w:bCs/>
          <w:sz w:val="28"/>
          <w:szCs w:val="28"/>
        </w:rPr>
      </w:pPr>
      <w:bookmarkStart w:id="47" w:name="_Toc167893365"/>
      <w:del w:id="48" w:author="Автор">
        <w:r w:rsidDel="001B3059">
          <w:rPr>
            <w:b/>
            <w:bCs/>
            <w:sz w:val="28"/>
            <w:szCs w:val="28"/>
          </w:rPr>
          <w:delText>Научный руководитель:</w:delText>
        </w:r>
        <w:bookmarkEnd w:id="47"/>
      </w:del>
    </w:p>
    <w:p w14:paraId="021FE13B" w14:textId="1FEBE291" w:rsidR="00F87876" w:rsidRPr="00496051" w:rsidDel="001B3059" w:rsidRDefault="00F87876" w:rsidP="009B572D">
      <w:pPr>
        <w:ind w:left="4820"/>
        <w:rPr>
          <w:del w:id="49" w:author="Автор"/>
          <w:sz w:val="28"/>
          <w:szCs w:val="28"/>
        </w:rPr>
      </w:pPr>
      <w:del w:id="50" w:author="Автор">
        <w:r w:rsidRPr="00496051" w:rsidDel="001B3059">
          <w:rPr>
            <w:sz w:val="28"/>
            <w:szCs w:val="28"/>
          </w:rPr>
          <w:delText>проф. каф. МОСТ, д-р техн. наук</w:delText>
        </w:r>
      </w:del>
    </w:p>
    <w:p w14:paraId="1C10565F" w14:textId="6C271617" w:rsidR="00F87876" w:rsidRPr="00496051" w:rsidDel="001B3059" w:rsidRDefault="00F87876" w:rsidP="009B572D">
      <w:pPr>
        <w:tabs>
          <w:tab w:val="left" w:pos="4678"/>
        </w:tabs>
        <w:ind w:left="4820"/>
        <w:jc w:val="both"/>
        <w:rPr>
          <w:del w:id="51" w:author="Автор"/>
          <w:sz w:val="28"/>
          <w:szCs w:val="28"/>
        </w:rPr>
      </w:pPr>
      <w:del w:id="52" w:author="Автор">
        <w:r w:rsidRPr="00496051" w:rsidDel="001B3059">
          <w:rPr>
            <w:rStyle w:val="a7"/>
            <w:i w:val="0"/>
            <w:iCs w:val="0"/>
            <w:sz w:val="28"/>
            <w:szCs w:val="28"/>
            <w:shd w:val="clear" w:color="auto" w:fill="FFFFFF"/>
          </w:rPr>
          <w:delText>Турлапов Вадим Евгеньевич</w:delText>
        </w:r>
      </w:del>
    </w:p>
    <w:p w14:paraId="39CE4E5C" w14:textId="7BC1B3E2" w:rsidR="00F87876" w:rsidRPr="00496051" w:rsidDel="001B3059" w:rsidRDefault="00496051" w:rsidP="009B572D">
      <w:pPr>
        <w:tabs>
          <w:tab w:val="left" w:pos="4678"/>
        </w:tabs>
        <w:spacing w:before="240"/>
        <w:ind w:left="4820"/>
        <w:jc w:val="right"/>
        <w:rPr>
          <w:del w:id="53" w:author="Автор"/>
          <w:b/>
          <w:bCs/>
          <w:sz w:val="28"/>
          <w:szCs w:val="28"/>
        </w:rPr>
      </w:pPr>
      <w:del w:id="54" w:author="Автор">
        <w:r w:rsidRPr="00B53414" w:rsidDel="001B3059">
          <w:rPr>
            <w:sz w:val="28"/>
            <w:szCs w:val="28"/>
          </w:rPr>
          <w:delText xml:space="preserve">    </w:delText>
        </w:r>
        <w:r w:rsidR="00F87876" w:rsidRPr="00496051" w:rsidDel="001B3059">
          <w:rPr>
            <w:sz w:val="28"/>
            <w:szCs w:val="28"/>
          </w:rPr>
          <w:delText>________________</w:delText>
        </w:r>
      </w:del>
    </w:p>
    <w:p w14:paraId="3AA0F3B8" w14:textId="25C91BB1" w:rsidR="00F87876" w:rsidRPr="00496051" w:rsidDel="001B3059" w:rsidRDefault="00F87876" w:rsidP="009B572D">
      <w:pPr>
        <w:tabs>
          <w:tab w:val="left" w:pos="4678"/>
        </w:tabs>
        <w:ind w:left="4820"/>
        <w:jc w:val="right"/>
        <w:rPr>
          <w:del w:id="55" w:author="Автор"/>
          <w:b/>
          <w:bCs/>
          <w:i/>
          <w:iCs/>
        </w:rPr>
      </w:pPr>
      <w:del w:id="56" w:author="Автор">
        <w:r w:rsidRPr="00496051" w:rsidDel="001B3059">
          <w:rPr>
            <w:i/>
            <w:iCs/>
          </w:rPr>
          <w:delText>(подпись)</w:delText>
        </w:r>
      </w:del>
    </w:p>
    <w:p w14:paraId="4BB29A95" w14:textId="2F382B52" w:rsidR="00D7313E" w:rsidDel="001B3059" w:rsidRDefault="00D7313E" w:rsidP="009B572D">
      <w:pPr>
        <w:tabs>
          <w:tab w:val="left" w:pos="4320"/>
        </w:tabs>
        <w:jc w:val="center"/>
        <w:rPr>
          <w:del w:id="57" w:author="Автор"/>
          <w:sz w:val="28"/>
          <w:szCs w:val="28"/>
        </w:rPr>
      </w:pPr>
    </w:p>
    <w:p w14:paraId="2E56DEEB" w14:textId="18E2B059" w:rsidR="004355F4" w:rsidDel="001B3059" w:rsidRDefault="004355F4" w:rsidP="009B572D">
      <w:pPr>
        <w:jc w:val="center"/>
        <w:rPr>
          <w:del w:id="58" w:author="Автор"/>
          <w:sz w:val="28"/>
          <w:szCs w:val="28"/>
        </w:rPr>
      </w:pPr>
    </w:p>
    <w:p w14:paraId="603842E7" w14:textId="4B940BB7" w:rsidR="00ED5621" w:rsidDel="001B3059" w:rsidRDefault="00ED5621" w:rsidP="009B572D">
      <w:pPr>
        <w:rPr>
          <w:del w:id="59" w:author="Автор"/>
          <w:sz w:val="28"/>
          <w:szCs w:val="28"/>
        </w:rPr>
      </w:pPr>
    </w:p>
    <w:p w14:paraId="0579F066" w14:textId="172E9AE3" w:rsidR="001B3059" w:rsidRDefault="00B130E4" w:rsidP="001B3059">
      <w:pPr>
        <w:ind w:left="-284"/>
        <w:jc w:val="center"/>
        <w:rPr>
          <w:ins w:id="60" w:author="Автор"/>
          <w:sz w:val="28"/>
          <w:szCs w:val="28"/>
        </w:rPr>
      </w:pPr>
      <w:del w:id="61" w:author="Автор">
        <w:r w:rsidRPr="00DF596C" w:rsidDel="001B3059">
          <w:rPr>
            <w:sz w:val="28"/>
            <w:szCs w:val="28"/>
          </w:rPr>
          <w:delText>Нижний Новгород</w:delText>
        </w:r>
        <w:r w:rsidRPr="00DF596C" w:rsidDel="001B3059">
          <w:rPr>
            <w:sz w:val="28"/>
            <w:szCs w:val="28"/>
          </w:rPr>
          <w:br/>
          <w:delText>20</w:delText>
        </w:r>
        <w:r w:rsidR="00D7313E" w:rsidDel="001B3059">
          <w:rPr>
            <w:sz w:val="28"/>
            <w:szCs w:val="28"/>
          </w:rPr>
          <w:delText>2</w:delText>
        </w:r>
        <w:r w:rsidR="000A7F9B" w:rsidRPr="001B3059" w:rsidDel="001B3059">
          <w:rPr>
            <w:sz w:val="28"/>
            <w:szCs w:val="28"/>
            <w:rPrChange w:id="62" w:author="Автор">
              <w:rPr>
                <w:sz w:val="28"/>
                <w:szCs w:val="28"/>
                <w:lang w:val="en-US"/>
              </w:rPr>
            </w:rPrChange>
          </w:rPr>
          <w:delText>1</w:delText>
        </w:r>
      </w:del>
      <w:bookmarkStart w:id="63" w:name="_Toc450125932"/>
      <w:ins w:id="64" w:author="Автор">
        <w:r w:rsidR="001B3059" w:rsidRPr="00120ECE">
          <w:t xml:space="preserve">МИНИСТЕРСТВО НАУКИ И ВЫСШЕГО ОБРАЗОВАНИЯ РОССИЙСКОЙ ФЕДЕРАЦИИ </w:t>
        </w:r>
        <w:r w:rsidR="001B3059" w:rsidRPr="007E6410">
          <w:rPr>
            <w:sz w:val="28"/>
            <w:szCs w:val="28"/>
          </w:rPr>
          <w:t xml:space="preserve">Федеральное государственное автономное образовательное учреждение </w:t>
        </w:r>
      </w:ins>
    </w:p>
    <w:p w14:paraId="32082843" w14:textId="77777777" w:rsidR="001B3059" w:rsidRPr="007E6410" w:rsidRDefault="001B3059" w:rsidP="001B3059">
      <w:pPr>
        <w:ind w:left="-284"/>
        <w:jc w:val="center"/>
        <w:rPr>
          <w:ins w:id="65" w:author="Автор"/>
          <w:b/>
          <w:sz w:val="28"/>
          <w:szCs w:val="28"/>
        </w:rPr>
      </w:pPr>
      <w:ins w:id="66" w:author="Автор">
        <w:r w:rsidRPr="001E41F9">
          <w:rPr>
            <w:sz w:val="28"/>
            <w:szCs w:val="28"/>
          </w:rPr>
          <w:t>высшего образования</w:t>
        </w:r>
        <w:r w:rsidRPr="007E6410">
          <w:rPr>
            <w:sz w:val="28"/>
            <w:szCs w:val="28"/>
          </w:rPr>
          <w:t xml:space="preserve"> </w:t>
        </w:r>
        <w:r w:rsidRPr="007E6410">
          <w:rPr>
            <w:sz w:val="28"/>
            <w:szCs w:val="28"/>
          </w:rPr>
          <w:br/>
        </w:r>
        <w:r w:rsidRPr="007E6410">
          <w:rPr>
            <w:b/>
            <w:sz w:val="28"/>
            <w:szCs w:val="28"/>
          </w:rPr>
          <w:t xml:space="preserve">«Национальный исследовательский </w:t>
        </w:r>
        <w:r w:rsidRPr="007E6410">
          <w:rPr>
            <w:b/>
            <w:sz w:val="28"/>
            <w:szCs w:val="28"/>
          </w:rPr>
          <w:br/>
          <w:t>Нижегородский государственный университет им. Н.И. Лобачевского»</w:t>
        </w:r>
      </w:ins>
    </w:p>
    <w:p w14:paraId="7DFD5672" w14:textId="77777777" w:rsidR="001B3059" w:rsidRPr="007E6410" w:rsidRDefault="001B3059" w:rsidP="001B3059">
      <w:pPr>
        <w:ind w:left="-284"/>
        <w:jc w:val="center"/>
        <w:rPr>
          <w:ins w:id="67" w:author="Автор"/>
          <w:sz w:val="28"/>
          <w:szCs w:val="28"/>
        </w:rPr>
      </w:pPr>
      <w:ins w:id="68" w:author="Автор">
        <w:r w:rsidRPr="007E6410">
          <w:rPr>
            <w:b/>
            <w:sz w:val="28"/>
            <w:szCs w:val="28"/>
          </w:rPr>
          <w:t>(ННГУ)</w:t>
        </w:r>
      </w:ins>
    </w:p>
    <w:p w14:paraId="7AEA57E2" w14:textId="77777777" w:rsidR="001B3059" w:rsidRPr="007E6410" w:rsidRDefault="001B3059" w:rsidP="001B3059">
      <w:pPr>
        <w:ind w:left="-284"/>
        <w:rPr>
          <w:ins w:id="69" w:author="Автор"/>
          <w:sz w:val="28"/>
          <w:szCs w:val="28"/>
        </w:rPr>
      </w:pPr>
    </w:p>
    <w:p w14:paraId="0B3A7EB4" w14:textId="77777777" w:rsidR="001B3059" w:rsidRPr="007E6410" w:rsidRDefault="001B3059" w:rsidP="001B3059">
      <w:pPr>
        <w:rPr>
          <w:ins w:id="70" w:author="Автор"/>
          <w:sz w:val="28"/>
          <w:szCs w:val="28"/>
        </w:rPr>
      </w:pPr>
    </w:p>
    <w:p w14:paraId="5E1B6DC5" w14:textId="77777777" w:rsidR="001B3059" w:rsidRPr="007E6410" w:rsidRDefault="001B3059" w:rsidP="001B3059">
      <w:pPr>
        <w:jc w:val="center"/>
        <w:rPr>
          <w:ins w:id="71" w:author="Автор"/>
          <w:b/>
          <w:sz w:val="28"/>
          <w:szCs w:val="28"/>
        </w:rPr>
      </w:pPr>
      <w:ins w:id="72" w:author="Автор">
        <w:r w:rsidRPr="007E6410">
          <w:rPr>
            <w:b/>
            <w:sz w:val="28"/>
            <w:szCs w:val="28"/>
          </w:rPr>
          <w:t>Институт информационных технологий, математики и механики</w:t>
        </w:r>
      </w:ins>
    </w:p>
    <w:p w14:paraId="5D4F091D" w14:textId="77777777" w:rsidR="001B3059" w:rsidRPr="007E6410" w:rsidRDefault="001B3059" w:rsidP="001B3059">
      <w:pPr>
        <w:jc w:val="center"/>
        <w:rPr>
          <w:ins w:id="73" w:author="Автор"/>
          <w:b/>
          <w:sz w:val="28"/>
          <w:szCs w:val="28"/>
        </w:rPr>
      </w:pPr>
    </w:p>
    <w:p w14:paraId="3C1D829D" w14:textId="77777777" w:rsidR="001B3059" w:rsidRPr="00FF15FD" w:rsidRDefault="001B3059" w:rsidP="001B3059">
      <w:pPr>
        <w:jc w:val="center"/>
        <w:rPr>
          <w:ins w:id="74" w:author="Автор"/>
          <w:b/>
          <w:bCs/>
          <w:szCs w:val="28"/>
        </w:rPr>
      </w:pPr>
      <w:ins w:id="75" w:author="Автор">
        <w:r>
          <w:rPr>
            <w:b/>
            <w:szCs w:val="28"/>
          </w:rPr>
          <w:t>К</w:t>
        </w:r>
        <w:r w:rsidRPr="00FF15FD">
          <w:rPr>
            <w:b/>
            <w:szCs w:val="28"/>
          </w:rPr>
          <w:t>афедра математического обеспечения и суперкомпьютерных технологий</w:t>
        </w:r>
      </w:ins>
    </w:p>
    <w:p w14:paraId="53289C26" w14:textId="77777777" w:rsidR="001B3059" w:rsidRPr="007E6410" w:rsidRDefault="001B3059" w:rsidP="001B3059">
      <w:pPr>
        <w:pStyle w:val="a4"/>
        <w:ind w:firstLine="180"/>
        <w:jc w:val="both"/>
        <w:rPr>
          <w:ins w:id="76" w:author="Автор"/>
          <w:color w:val="FF0000"/>
          <w:sz w:val="28"/>
          <w:szCs w:val="28"/>
        </w:rPr>
      </w:pPr>
    </w:p>
    <w:p w14:paraId="57FB32D9" w14:textId="77777777" w:rsidR="001B3059" w:rsidRPr="0010746C" w:rsidRDefault="001B3059" w:rsidP="001B3059">
      <w:pPr>
        <w:ind w:firstLine="180"/>
        <w:jc w:val="center"/>
        <w:outlineLvl w:val="0"/>
        <w:rPr>
          <w:ins w:id="77" w:author="Автор"/>
          <w:sz w:val="28"/>
          <w:szCs w:val="28"/>
        </w:rPr>
      </w:pPr>
      <w:ins w:id="78" w:author="Автор">
        <w:r w:rsidRPr="007E6410">
          <w:rPr>
            <w:sz w:val="28"/>
            <w:szCs w:val="28"/>
          </w:rPr>
          <w:t>Направление подготовки: «</w:t>
        </w:r>
        <w:r>
          <w:rPr>
            <w:sz w:val="28"/>
            <w:szCs w:val="28"/>
          </w:rPr>
          <w:t>Фундаментальная информатика и информационные технологии</w:t>
        </w:r>
        <w:r w:rsidRPr="0010746C">
          <w:rPr>
            <w:sz w:val="28"/>
            <w:szCs w:val="28"/>
          </w:rPr>
          <w:t>»</w:t>
        </w:r>
      </w:ins>
    </w:p>
    <w:p w14:paraId="5ADA8EE4" w14:textId="77777777" w:rsidR="001B3059" w:rsidRPr="0010746C" w:rsidRDefault="001B3059" w:rsidP="001B3059">
      <w:pPr>
        <w:ind w:firstLine="180"/>
        <w:jc w:val="center"/>
        <w:rPr>
          <w:ins w:id="79" w:author="Автор"/>
          <w:sz w:val="28"/>
          <w:szCs w:val="28"/>
        </w:rPr>
      </w:pPr>
      <w:ins w:id="80" w:author="Автор">
        <w:r w:rsidRPr="0010746C">
          <w:rPr>
            <w:sz w:val="28"/>
            <w:szCs w:val="28"/>
          </w:rPr>
          <w:t>Профиль подготовки: «</w:t>
        </w:r>
        <w:r>
          <w:rPr>
            <w:sz w:val="28"/>
            <w:szCs w:val="28"/>
          </w:rPr>
          <w:t>Инженерия программного обеспечения</w:t>
        </w:r>
        <w:r w:rsidRPr="0010746C">
          <w:rPr>
            <w:sz w:val="28"/>
            <w:szCs w:val="28"/>
          </w:rPr>
          <w:t>»</w:t>
        </w:r>
      </w:ins>
    </w:p>
    <w:p w14:paraId="0DA8956D" w14:textId="77777777" w:rsidR="001B3059" w:rsidRPr="007E6410" w:rsidRDefault="001B3059" w:rsidP="001B3059">
      <w:pPr>
        <w:ind w:firstLine="180"/>
        <w:jc w:val="center"/>
        <w:rPr>
          <w:ins w:id="81" w:author="Автор"/>
          <w:sz w:val="28"/>
          <w:szCs w:val="28"/>
        </w:rPr>
      </w:pPr>
    </w:p>
    <w:p w14:paraId="17792CD9" w14:textId="77777777" w:rsidR="001B3059" w:rsidRDefault="001B3059" w:rsidP="001B3059">
      <w:pPr>
        <w:ind w:firstLine="180"/>
        <w:jc w:val="center"/>
        <w:rPr>
          <w:ins w:id="82" w:author="Автор"/>
          <w:color w:val="FF0000"/>
          <w:sz w:val="28"/>
          <w:szCs w:val="28"/>
        </w:rPr>
      </w:pPr>
    </w:p>
    <w:p w14:paraId="1EBA47CB" w14:textId="77777777" w:rsidR="001B3059" w:rsidRPr="007E6410" w:rsidRDefault="001B3059" w:rsidP="001B3059">
      <w:pPr>
        <w:ind w:firstLine="180"/>
        <w:jc w:val="center"/>
        <w:rPr>
          <w:ins w:id="83" w:author="Автор"/>
          <w:color w:val="FF0000"/>
          <w:sz w:val="28"/>
          <w:szCs w:val="28"/>
        </w:rPr>
      </w:pPr>
    </w:p>
    <w:p w14:paraId="6B60EABE" w14:textId="77777777" w:rsidR="001B3059" w:rsidRPr="007E6410" w:rsidRDefault="001B3059" w:rsidP="001B3059">
      <w:pPr>
        <w:ind w:firstLine="180"/>
        <w:jc w:val="center"/>
        <w:rPr>
          <w:ins w:id="84" w:author="Автор"/>
          <w:color w:val="FF0000"/>
          <w:sz w:val="28"/>
          <w:szCs w:val="28"/>
        </w:rPr>
      </w:pPr>
    </w:p>
    <w:p w14:paraId="001A7D7A" w14:textId="77777777" w:rsidR="001B3059" w:rsidRPr="007E6410" w:rsidRDefault="001B3059" w:rsidP="001B3059">
      <w:pPr>
        <w:ind w:firstLine="180"/>
        <w:jc w:val="center"/>
        <w:rPr>
          <w:ins w:id="85" w:author="Автор"/>
          <w:b/>
          <w:sz w:val="28"/>
          <w:szCs w:val="28"/>
        </w:rPr>
      </w:pPr>
      <w:ins w:id="86" w:author="Автор">
        <w:r>
          <w:rPr>
            <w:b/>
            <w:sz w:val="28"/>
            <w:szCs w:val="28"/>
          </w:rPr>
          <w:t>ВЫПУСКНАЯ КВАЛИФИКАЦИОННАЯ РАБОТА БАКАЛАВРА</w:t>
        </w:r>
      </w:ins>
    </w:p>
    <w:p w14:paraId="134C6DF1" w14:textId="77777777" w:rsidR="001B3059" w:rsidRPr="007E6410" w:rsidRDefault="001B3059" w:rsidP="001B3059">
      <w:pPr>
        <w:ind w:firstLine="180"/>
        <w:jc w:val="center"/>
        <w:rPr>
          <w:ins w:id="87" w:author="Автор"/>
          <w:sz w:val="28"/>
          <w:szCs w:val="28"/>
        </w:rPr>
      </w:pPr>
    </w:p>
    <w:p w14:paraId="76226800" w14:textId="77777777" w:rsidR="001B3059" w:rsidRPr="007E6410" w:rsidRDefault="001B3059" w:rsidP="001B3059">
      <w:pPr>
        <w:ind w:firstLine="180"/>
        <w:jc w:val="center"/>
        <w:rPr>
          <w:ins w:id="88" w:author="Автор"/>
          <w:sz w:val="28"/>
          <w:szCs w:val="28"/>
        </w:rPr>
      </w:pPr>
      <w:ins w:id="89" w:author="Автор">
        <w:r w:rsidRPr="007E6410">
          <w:rPr>
            <w:sz w:val="28"/>
            <w:szCs w:val="28"/>
          </w:rPr>
          <w:t>на тему:</w:t>
        </w:r>
      </w:ins>
    </w:p>
    <w:p w14:paraId="20FCD214" w14:textId="77777777" w:rsidR="001B3059" w:rsidRPr="007E6410" w:rsidRDefault="001B3059" w:rsidP="001B3059">
      <w:pPr>
        <w:ind w:firstLine="180"/>
        <w:jc w:val="center"/>
        <w:rPr>
          <w:ins w:id="90" w:author="Автор"/>
          <w:b/>
          <w:sz w:val="28"/>
          <w:szCs w:val="28"/>
        </w:rPr>
      </w:pPr>
      <w:ins w:id="91" w:author="Автор">
        <w:r w:rsidRPr="007E6410">
          <w:rPr>
            <w:b/>
            <w:sz w:val="28"/>
            <w:szCs w:val="28"/>
          </w:rPr>
          <w:t>«</w:t>
        </w:r>
        <w:r>
          <w:rPr>
            <w:b/>
            <w:sz w:val="28"/>
            <w:szCs w:val="28"/>
          </w:rPr>
          <w:t xml:space="preserve">Исследование возможностей объяснимого искусственного интеллекта </w:t>
        </w:r>
        <w:r>
          <w:rPr>
            <w:b/>
            <w:sz w:val="28"/>
            <w:szCs w:val="28"/>
          </w:rPr>
          <w:br/>
          <w:t>в задаче ранней диагностики стресса растений</w:t>
        </w:r>
        <w:r w:rsidRPr="007E6410">
          <w:rPr>
            <w:b/>
            <w:sz w:val="28"/>
            <w:szCs w:val="28"/>
          </w:rPr>
          <w:t>»</w:t>
        </w:r>
      </w:ins>
    </w:p>
    <w:p w14:paraId="1E13FB8B" w14:textId="77777777" w:rsidR="001B3059" w:rsidRPr="007E6410" w:rsidRDefault="001B3059" w:rsidP="001B3059">
      <w:pPr>
        <w:ind w:firstLine="180"/>
        <w:jc w:val="both"/>
        <w:rPr>
          <w:ins w:id="92" w:author="Автор"/>
          <w:sz w:val="28"/>
          <w:szCs w:val="28"/>
        </w:rPr>
      </w:pPr>
    </w:p>
    <w:p w14:paraId="7FA5D8C3" w14:textId="77777777" w:rsidR="001B3059" w:rsidRPr="007E6410" w:rsidRDefault="001B3059" w:rsidP="001B3059">
      <w:pPr>
        <w:ind w:firstLine="180"/>
        <w:jc w:val="both"/>
        <w:rPr>
          <w:ins w:id="93" w:author="Автор"/>
          <w:color w:val="FF0000"/>
          <w:sz w:val="28"/>
          <w:szCs w:val="28"/>
        </w:rPr>
      </w:pPr>
    </w:p>
    <w:p w14:paraId="1879A5CE" w14:textId="77777777" w:rsidR="001B3059" w:rsidRDefault="001B3059" w:rsidP="001B3059">
      <w:pPr>
        <w:ind w:left="4678"/>
        <w:jc w:val="both"/>
        <w:rPr>
          <w:ins w:id="94" w:author="Автор"/>
          <w:sz w:val="28"/>
          <w:szCs w:val="28"/>
        </w:rPr>
      </w:pPr>
    </w:p>
    <w:p w14:paraId="0DDA9825" w14:textId="77777777" w:rsidR="001B3059" w:rsidRDefault="001B3059" w:rsidP="001B3059">
      <w:pPr>
        <w:ind w:left="4678"/>
        <w:jc w:val="both"/>
        <w:rPr>
          <w:ins w:id="95" w:author="Автор"/>
          <w:sz w:val="28"/>
          <w:szCs w:val="28"/>
        </w:rPr>
      </w:pPr>
    </w:p>
    <w:p w14:paraId="160B81C9" w14:textId="77777777" w:rsidR="001B3059" w:rsidRPr="007E6410" w:rsidRDefault="001B3059" w:rsidP="001B3059">
      <w:pPr>
        <w:ind w:left="4678"/>
        <w:jc w:val="both"/>
        <w:rPr>
          <w:ins w:id="96" w:author="Автор"/>
          <w:sz w:val="28"/>
          <w:szCs w:val="28"/>
        </w:rPr>
      </w:pPr>
    </w:p>
    <w:p w14:paraId="527EB44A" w14:textId="77777777" w:rsidR="001B3059" w:rsidRPr="007E6410" w:rsidRDefault="001B3059" w:rsidP="001B3059">
      <w:pPr>
        <w:spacing w:line="360" w:lineRule="auto"/>
        <w:ind w:left="4395"/>
        <w:jc w:val="both"/>
        <w:rPr>
          <w:ins w:id="97" w:author="Автор"/>
          <w:sz w:val="28"/>
          <w:szCs w:val="28"/>
        </w:rPr>
      </w:pPr>
      <w:ins w:id="98" w:author="Автор">
        <w:r>
          <w:rPr>
            <w:noProof/>
          </w:rPr>
          <w:drawing>
            <wp:anchor distT="0" distB="0" distL="114300" distR="114300" simplePos="0" relativeHeight="251682816" behindDoc="0" locked="0" layoutInCell="1" allowOverlap="1" wp14:anchorId="079D316E" wp14:editId="6BE590F8">
              <wp:simplePos x="0" y="0"/>
              <wp:positionH relativeFrom="column">
                <wp:posOffset>3126740</wp:posOffset>
              </wp:positionH>
              <wp:positionV relativeFrom="paragraph">
                <wp:posOffset>118110</wp:posOffset>
              </wp:positionV>
              <wp:extent cx="419220" cy="614742"/>
              <wp:effectExtent l="0" t="254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artisticMarker/>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19220" cy="6147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8"/>
            <w:szCs w:val="28"/>
          </w:rPr>
          <w:t>Выполнила</w:t>
        </w:r>
        <w:r w:rsidRPr="007E6410">
          <w:rPr>
            <w:b/>
            <w:bCs/>
            <w:sz w:val="28"/>
            <w:szCs w:val="28"/>
          </w:rPr>
          <w:t xml:space="preserve">: </w:t>
        </w:r>
        <w:r w:rsidRPr="007E6410">
          <w:rPr>
            <w:bCs/>
            <w:sz w:val="28"/>
            <w:szCs w:val="28"/>
          </w:rPr>
          <w:t>с</w:t>
        </w:r>
        <w:r>
          <w:rPr>
            <w:sz w:val="28"/>
            <w:szCs w:val="28"/>
          </w:rPr>
          <w:t>тудентка</w:t>
        </w:r>
        <w:r w:rsidRPr="007E6410">
          <w:rPr>
            <w:sz w:val="28"/>
            <w:szCs w:val="28"/>
          </w:rPr>
          <w:t xml:space="preserve"> группы </w:t>
        </w:r>
        <w:r>
          <w:rPr>
            <w:sz w:val="28"/>
            <w:szCs w:val="28"/>
          </w:rPr>
          <w:t>381706-1</w:t>
        </w:r>
      </w:ins>
    </w:p>
    <w:p w14:paraId="61D76488" w14:textId="77777777" w:rsidR="001B3059" w:rsidRPr="007E6410" w:rsidRDefault="001B3059" w:rsidP="001B3059">
      <w:pPr>
        <w:ind w:left="4395"/>
        <w:jc w:val="right"/>
        <w:rPr>
          <w:ins w:id="99" w:author="Автор"/>
          <w:sz w:val="28"/>
          <w:szCs w:val="28"/>
        </w:rPr>
      </w:pPr>
      <w:ins w:id="100" w:author="Автор">
        <w:r>
          <w:rPr>
            <w:sz w:val="28"/>
            <w:szCs w:val="28"/>
          </w:rPr>
          <w:t>_________</w:t>
        </w:r>
        <w:proofErr w:type="gramStart"/>
        <w:r>
          <w:rPr>
            <w:sz w:val="28"/>
            <w:szCs w:val="28"/>
          </w:rPr>
          <w:t>_  Максимова</w:t>
        </w:r>
        <w:proofErr w:type="gramEnd"/>
        <w:r>
          <w:rPr>
            <w:sz w:val="28"/>
            <w:szCs w:val="28"/>
          </w:rPr>
          <w:t xml:space="preserve"> Ирина Игоревна</w:t>
        </w:r>
      </w:ins>
    </w:p>
    <w:p w14:paraId="1F389398" w14:textId="77777777" w:rsidR="001B3059" w:rsidRPr="00FF15FD" w:rsidRDefault="001B3059" w:rsidP="001B3059">
      <w:pPr>
        <w:tabs>
          <w:tab w:val="left" w:pos="3261"/>
        </w:tabs>
        <w:ind w:left="4395"/>
        <w:rPr>
          <w:ins w:id="101" w:author="Автор"/>
          <w:sz w:val="20"/>
          <w:szCs w:val="28"/>
        </w:rPr>
      </w:pPr>
      <w:ins w:id="102" w:author="Автор">
        <w:r>
          <w:rPr>
            <w:sz w:val="20"/>
            <w:szCs w:val="28"/>
          </w:rPr>
          <w:t xml:space="preserve">     </w:t>
        </w:r>
        <w:r w:rsidRPr="00FF15FD">
          <w:rPr>
            <w:sz w:val="20"/>
            <w:szCs w:val="28"/>
          </w:rPr>
          <w:t>Подпись</w:t>
        </w:r>
      </w:ins>
    </w:p>
    <w:p w14:paraId="5882EE0E" w14:textId="77777777" w:rsidR="001B3059" w:rsidRPr="007E6410" w:rsidRDefault="001B3059" w:rsidP="001B3059">
      <w:pPr>
        <w:tabs>
          <w:tab w:val="left" w:pos="3261"/>
        </w:tabs>
        <w:ind w:left="4395"/>
        <w:jc w:val="center"/>
        <w:rPr>
          <w:ins w:id="103" w:author="Автор"/>
          <w:sz w:val="28"/>
          <w:szCs w:val="28"/>
        </w:rPr>
      </w:pPr>
    </w:p>
    <w:p w14:paraId="31F38600" w14:textId="77777777" w:rsidR="001B3059" w:rsidRPr="00DC6DBE" w:rsidRDefault="001B3059" w:rsidP="001B3059">
      <w:pPr>
        <w:ind w:left="4395"/>
        <w:rPr>
          <w:ins w:id="104" w:author="Автор"/>
          <w:lang w:eastAsia="en-US"/>
        </w:rPr>
      </w:pPr>
      <w:ins w:id="105" w:author="Автор">
        <w:r w:rsidRPr="00DC6DBE">
          <w:rPr>
            <w:b/>
            <w:bCs/>
            <w:color w:val="000000"/>
            <w:sz w:val="28"/>
            <w:szCs w:val="28"/>
            <w:lang w:eastAsia="en-US"/>
          </w:rPr>
          <w:t>Научный руководитель:</w:t>
        </w:r>
      </w:ins>
    </w:p>
    <w:p w14:paraId="66686B97" w14:textId="77777777" w:rsidR="001B3059" w:rsidRPr="00DC6DBE" w:rsidRDefault="001B3059" w:rsidP="001B3059">
      <w:pPr>
        <w:spacing w:line="360" w:lineRule="auto"/>
        <w:ind w:left="4395"/>
        <w:rPr>
          <w:ins w:id="106" w:author="Автор"/>
          <w:lang w:eastAsia="en-US"/>
        </w:rPr>
      </w:pPr>
      <w:ins w:id="107" w:author="Автор">
        <w:r>
          <w:rPr>
            <w:noProof/>
            <w:sz w:val="20"/>
            <w:szCs w:val="20"/>
            <w:lang w:val="en-US" w:eastAsia="en-US"/>
          </w:rPr>
          <w:drawing>
            <wp:anchor distT="0" distB="0" distL="114300" distR="114300" simplePos="0" relativeHeight="251681792" behindDoc="0" locked="0" layoutInCell="1" allowOverlap="1" wp14:anchorId="6160F9D0" wp14:editId="605C9034">
              <wp:simplePos x="0" y="0"/>
              <wp:positionH relativeFrom="column">
                <wp:posOffset>2909570</wp:posOffset>
              </wp:positionH>
              <wp:positionV relativeFrom="paragraph">
                <wp:posOffset>80645</wp:posOffset>
              </wp:positionV>
              <wp:extent cx="894841" cy="684442"/>
              <wp:effectExtent l="0" t="0" r="38735"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2.png"/>
                      <pic:cNvPicPr/>
                    </pic:nvPicPr>
                    <pic:blipFill>
                      <a:blip r:embed="rId10" cstate="print">
                        <a:extLst>
                          <a:ext uri="{28A0092B-C50C-407E-A947-70E740481C1C}">
                            <a14:useLocalDpi xmlns:a14="http://schemas.microsoft.com/office/drawing/2010/main" val="0"/>
                          </a:ext>
                        </a:extLst>
                      </a:blip>
                      <a:stretch>
                        <a:fillRect/>
                      </a:stretch>
                    </pic:blipFill>
                    <pic:spPr>
                      <a:xfrm rot="21384003">
                        <a:off x="0" y="0"/>
                        <a:ext cx="901426" cy="689479"/>
                      </a:xfrm>
                      <a:prstGeom prst="rect">
                        <a:avLst/>
                      </a:prstGeom>
                    </pic:spPr>
                  </pic:pic>
                </a:graphicData>
              </a:graphic>
              <wp14:sizeRelH relativeFrom="margin">
                <wp14:pctWidth>0</wp14:pctWidth>
              </wp14:sizeRelH>
              <wp14:sizeRelV relativeFrom="margin">
                <wp14:pctHeight>0</wp14:pctHeight>
              </wp14:sizeRelV>
            </wp:anchor>
          </w:drawing>
        </w:r>
        <w:r w:rsidRPr="00DC6DBE">
          <w:rPr>
            <w:color w:val="000000"/>
            <w:sz w:val="28"/>
            <w:szCs w:val="28"/>
            <w:lang w:eastAsia="en-US"/>
          </w:rPr>
          <w:t>профессор каф. МОСТ, д.т.н., доцент</w:t>
        </w:r>
      </w:ins>
    </w:p>
    <w:p w14:paraId="4EF46588" w14:textId="77777777" w:rsidR="001B3059" w:rsidRPr="00DC6DBE" w:rsidRDefault="001B3059" w:rsidP="001B3059">
      <w:pPr>
        <w:ind w:left="4395"/>
        <w:rPr>
          <w:ins w:id="108" w:author="Автор"/>
          <w:lang w:eastAsia="en-US"/>
        </w:rPr>
      </w:pPr>
      <w:ins w:id="109" w:author="Автор">
        <w:r w:rsidRPr="00DC6DBE">
          <w:rPr>
            <w:color w:val="000000"/>
            <w:sz w:val="28"/>
            <w:szCs w:val="28"/>
            <w:lang w:eastAsia="en-US"/>
          </w:rPr>
          <w:t>__________________Турлапов В.Е.</w:t>
        </w:r>
      </w:ins>
    </w:p>
    <w:p w14:paraId="10E7FEE8" w14:textId="77777777" w:rsidR="001B3059" w:rsidRPr="00FF15FD" w:rsidRDefault="001B3059" w:rsidP="001B3059">
      <w:pPr>
        <w:tabs>
          <w:tab w:val="left" w:pos="3261"/>
        </w:tabs>
        <w:ind w:left="4395"/>
        <w:rPr>
          <w:ins w:id="110" w:author="Автор"/>
          <w:sz w:val="20"/>
          <w:szCs w:val="28"/>
        </w:rPr>
      </w:pPr>
      <w:ins w:id="111" w:author="Автор">
        <w:r>
          <w:rPr>
            <w:sz w:val="20"/>
            <w:szCs w:val="28"/>
          </w:rPr>
          <w:t xml:space="preserve">     </w:t>
        </w:r>
        <w:r w:rsidRPr="00FF15FD">
          <w:rPr>
            <w:sz w:val="20"/>
            <w:szCs w:val="28"/>
          </w:rPr>
          <w:t>Подпись</w:t>
        </w:r>
      </w:ins>
    </w:p>
    <w:p w14:paraId="2F2ABE5C" w14:textId="77777777" w:rsidR="001B3059" w:rsidRPr="007E6410" w:rsidRDefault="001B3059" w:rsidP="001B3059">
      <w:pPr>
        <w:tabs>
          <w:tab w:val="left" w:pos="3261"/>
        </w:tabs>
        <w:ind w:left="4678"/>
        <w:jc w:val="center"/>
        <w:rPr>
          <w:ins w:id="112" w:author="Автор"/>
          <w:sz w:val="28"/>
          <w:szCs w:val="28"/>
        </w:rPr>
      </w:pPr>
    </w:p>
    <w:p w14:paraId="15D58C1E" w14:textId="77777777" w:rsidR="001B3059" w:rsidRDefault="001B3059" w:rsidP="001B3059">
      <w:pPr>
        <w:tabs>
          <w:tab w:val="left" w:pos="3261"/>
        </w:tabs>
        <w:rPr>
          <w:ins w:id="113" w:author="Автор"/>
          <w:sz w:val="28"/>
          <w:szCs w:val="28"/>
        </w:rPr>
      </w:pPr>
    </w:p>
    <w:p w14:paraId="3C6D1352" w14:textId="77777777" w:rsidR="001B3059" w:rsidRDefault="001B3059" w:rsidP="001B3059">
      <w:pPr>
        <w:tabs>
          <w:tab w:val="left" w:pos="3261"/>
        </w:tabs>
        <w:rPr>
          <w:ins w:id="114" w:author="Автор"/>
          <w:sz w:val="28"/>
          <w:szCs w:val="28"/>
        </w:rPr>
      </w:pPr>
    </w:p>
    <w:p w14:paraId="3F8B0203" w14:textId="03BA5D53" w:rsidR="001B3059" w:rsidRDefault="001B3059" w:rsidP="001B3059">
      <w:pPr>
        <w:tabs>
          <w:tab w:val="left" w:pos="3261"/>
        </w:tabs>
        <w:rPr>
          <w:ins w:id="115" w:author="Автор"/>
          <w:sz w:val="28"/>
          <w:szCs w:val="28"/>
        </w:rPr>
      </w:pPr>
    </w:p>
    <w:p w14:paraId="44F2BA4E" w14:textId="77777777" w:rsidR="001B3059" w:rsidRDefault="001B3059" w:rsidP="001B3059">
      <w:pPr>
        <w:tabs>
          <w:tab w:val="left" w:pos="3261"/>
        </w:tabs>
        <w:rPr>
          <w:ins w:id="116" w:author="Автор"/>
          <w:sz w:val="28"/>
          <w:szCs w:val="28"/>
        </w:rPr>
      </w:pPr>
    </w:p>
    <w:p w14:paraId="52D90308" w14:textId="77777777" w:rsidR="001B3059" w:rsidRPr="007E6410" w:rsidRDefault="001B3059" w:rsidP="001B3059">
      <w:pPr>
        <w:tabs>
          <w:tab w:val="left" w:pos="3261"/>
        </w:tabs>
        <w:rPr>
          <w:ins w:id="117" w:author="Автор"/>
          <w:sz w:val="28"/>
          <w:szCs w:val="28"/>
        </w:rPr>
      </w:pPr>
    </w:p>
    <w:p w14:paraId="08321C72" w14:textId="32487E3E" w:rsidR="001B3059" w:rsidRPr="001B3059" w:rsidRDefault="001B3059">
      <w:pPr>
        <w:ind w:firstLine="180"/>
        <w:jc w:val="center"/>
        <w:rPr>
          <w:sz w:val="28"/>
          <w:szCs w:val="28"/>
          <w:rPrChange w:id="118" w:author="Автор">
            <w:rPr>
              <w:sz w:val="28"/>
              <w:szCs w:val="28"/>
              <w:lang w:val="en-US"/>
            </w:rPr>
          </w:rPrChange>
        </w:rPr>
        <w:pPrChange w:id="119" w:author="Автор">
          <w:pPr>
            <w:jc w:val="center"/>
          </w:pPr>
        </w:pPrChange>
      </w:pPr>
      <w:ins w:id="120" w:author="Автор">
        <w:r w:rsidRPr="007E6410">
          <w:rPr>
            <w:sz w:val="28"/>
            <w:szCs w:val="28"/>
          </w:rPr>
          <w:t>Нижний Новгород</w:t>
        </w:r>
        <w:r w:rsidRPr="007E6410">
          <w:rPr>
            <w:sz w:val="28"/>
            <w:szCs w:val="28"/>
          </w:rPr>
          <w:br/>
          <w:t>20</w:t>
        </w:r>
        <w:bookmarkEnd w:id="63"/>
        <w:r>
          <w:rPr>
            <w:sz w:val="28"/>
            <w:szCs w:val="28"/>
          </w:rPr>
          <w:t>21</w:t>
        </w:r>
      </w:ins>
    </w:p>
    <w:sdt>
      <w:sdtPr>
        <w:rPr>
          <w:rFonts w:ascii="Times New Roman" w:eastAsia="Times New Roman" w:hAnsi="Times New Roman" w:cs="Times New Roman"/>
          <w:color w:val="auto"/>
          <w:sz w:val="24"/>
          <w:szCs w:val="24"/>
        </w:rPr>
        <w:id w:val="542188351"/>
        <w:docPartObj>
          <w:docPartGallery w:val="Table of Contents"/>
          <w:docPartUnique/>
        </w:docPartObj>
      </w:sdtPr>
      <w:sdtEndPr/>
      <w:sdtContent>
        <w:p w14:paraId="5C6A94F4" w14:textId="77777777" w:rsidR="00EE2DD1" w:rsidRPr="003635CD" w:rsidRDefault="00EE2DD1" w:rsidP="002804C1">
          <w:pPr>
            <w:pStyle w:val="a9"/>
            <w:spacing w:before="0" w:after="480"/>
            <w:jc w:val="center"/>
            <w:rPr>
              <w:rFonts w:ascii="Times New Roman" w:hAnsi="Times New Roman" w:cs="Times New Roman"/>
              <w:b/>
              <w:bCs/>
              <w:color w:val="000000" w:themeColor="text1"/>
              <w:lang w:val="en-US"/>
            </w:rPr>
          </w:pPr>
          <w:r w:rsidRPr="003635CD">
            <w:rPr>
              <w:rFonts w:ascii="Times New Roman" w:hAnsi="Times New Roman" w:cs="Times New Roman"/>
              <w:b/>
              <w:bCs/>
              <w:color w:val="000000" w:themeColor="text1"/>
            </w:rPr>
            <w:t>Оглавление</w:t>
          </w:r>
        </w:p>
        <w:p w14:paraId="733B1BFA" w14:textId="5BF959AD" w:rsidR="003635CD" w:rsidRPr="003635CD" w:rsidRDefault="00EE2DD1">
          <w:pPr>
            <w:pStyle w:val="15"/>
            <w:rPr>
              <w:rFonts w:asciiTheme="minorHAnsi" w:eastAsiaTheme="minorEastAsia" w:hAnsiTheme="minorHAnsi" w:cstheme="minorBidi"/>
              <w:sz w:val="22"/>
              <w:szCs w:val="22"/>
            </w:rPr>
          </w:pPr>
          <w:r w:rsidRPr="003635CD">
            <w:fldChar w:fldCharType="begin"/>
          </w:r>
          <w:r w:rsidRPr="003635CD">
            <w:instrText xml:space="preserve"> TOC \o "1-3" \h \z \u </w:instrText>
          </w:r>
          <w:r w:rsidRPr="003635CD">
            <w:fldChar w:fldCharType="separate"/>
          </w:r>
          <w:hyperlink w:anchor="_Toc74818538" w:history="1"/>
        </w:p>
        <w:p w14:paraId="3DAD4294" w14:textId="0049B974" w:rsidR="003635CD" w:rsidRPr="003635CD" w:rsidRDefault="006B6125">
          <w:pPr>
            <w:pStyle w:val="15"/>
            <w:rPr>
              <w:rFonts w:asciiTheme="minorHAnsi" w:eastAsiaTheme="minorEastAsia" w:hAnsiTheme="minorHAnsi" w:cstheme="minorBidi"/>
              <w:sz w:val="22"/>
              <w:szCs w:val="22"/>
            </w:rPr>
          </w:pPr>
          <w:r>
            <w:fldChar w:fldCharType="begin"/>
          </w:r>
          <w:r>
            <w:instrText xml:space="preserve"> HYPERLINK \l "_Toc74818539" </w:instrText>
          </w:r>
          <w:r>
            <w:fldChar w:fldCharType="separate"/>
          </w:r>
          <w:r w:rsidR="003635CD" w:rsidRPr="003635CD">
            <w:rPr>
              <w:rStyle w:val="a8"/>
            </w:rPr>
            <w:t>1.</w:t>
          </w:r>
          <w:r w:rsidR="003635CD" w:rsidRPr="003635CD">
            <w:rPr>
              <w:rFonts w:asciiTheme="minorHAnsi" w:eastAsiaTheme="minorEastAsia" w:hAnsiTheme="minorHAnsi" w:cstheme="minorBidi"/>
              <w:sz w:val="22"/>
              <w:szCs w:val="22"/>
            </w:rPr>
            <w:tab/>
          </w:r>
          <w:r w:rsidR="003635CD" w:rsidRPr="003635CD">
            <w:rPr>
              <w:rStyle w:val="a8"/>
            </w:rPr>
            <w:t>Введение</w:t>
          </w:r>
          <w:r w:rsidR="003635CD" w:rsidRPr="003635CD">
            <w:rPr>
              <w:webHidden/>
            </w:rPr>
            <w:tab/>
          </w:r>
          <w:r w:rsidR="003635CD" w:rsidRPr="003635CD">
            <w:rPr>
              <w:webHidden/>
            </w:rPr>
            <w:fldChar w:fldCharType="begin"/>
          </w:r>
          <w:r w:rsidR="003635CD" w:rsidRPr="003635CD">
            <w:rPr>
              <w:webHidden/>
            </w:rPr>
            <w:instrText xml:space="preserve"> PAGEREF _Toc74818539 \h </w:instrText>
          </w:r>
          <w:r w:rsidR="003635CD" w:rsidRPr="003635CD">
            <w:rPr>
              <w:webHidden/>
            </w:rPr>
          </w:r>
          <w:r w:rsidR="003635CD" w:rsidRPr="003635CD">
            <w:rPr>
              <w:webHidden/>
            </w:rPr>
            <w:fldChar w:fldCharType="separate"/>
          </w:r>
          <w:ins w:id="121" w:author="Автор">
            <w:r w:rsidR="00411EFC">
              <w:rPr>
                <w:webHidden/>
              </w:rPr>
              <w:t>5</w:t>
            </w:r>
          </w:ins>
          <w:del w:id="122" w:author="Автор">
            <w:r w:rsidR="00411EFC" w:rsidDel="00411EFC">
              <w:rPr>
                <w:webHidden/>
              </w:rPr>
              <w:delText>4</w:delText>
            </w:r>
          </w:del>
          <w:r w:rsidR="003635CD" w:rsidRPr="003635CD">
            <w:rPr>
              <w:webHidden/>
            </w:rPr>
            <w:fldChar w:fldCharType="end"/>
          </w:r>
          <w:r>
            <w:fldChar w:fldCharType="end"/>
          </w:r>
        </w:p>
        <w:p w14:paraId="3ADFEBE0" w14:textId="741BB397" w:rsidR="003635CD" w:rsidRPr="003635CD" w:rsidRDefault="006B6125">
          <w:pPr>
            <w:pStyle w:val="15"/>
            <w:rPr>
              <w:rFonts w:asciiTheme="minorHAnsi" w:eastAsiaTheme="minorEastAsia" w:hAnsiTheme="minorHAnsi" w:cstheme="minorBidi"/>
              <w:sz w:val="22"/>
              <w:szCs w:val="22"/>
            </w:rPr>
          </w:pPr>
          <w:r>
            <w:fldChar w:fldCharType="begin"/>
          </w:r>
          <w:r>
            <w:instrText xml:space="preserve"> HYPERLINK \l "_Toc74818540" </w:instrText>
          </w:r>
          <w:r>
            <w:fldChar w:fldCharType="separate"/>
          </w:r>
          <w:r w:rsidR="003635CD" w:rsidRPr="003635CD">
            <w:rPr>
              <w:rStyle w:val="a8"/>
            </w:rPr>
            <w:t>2.</w:t>
          </w:r>
          <w:r w:rsidR="003635CD" w:rsidRPr="003635CD">
            <w:rPr>
              <w:rFonts w:asciiTheme="minorHAnsi" w:eastAsiaTheme="minorEastAsia" w:hAnsiTheme="minorHAnsi" w:cstheme="minorBidi"/>
              <w:sz w:val="22"/>
              <w:szCs w:val="22"/>
            </w:rPr>
            <w:tab/>
          </w:r>
          <w:r w:rsidR="003635CD" w:rsidRPr="003635CD">
            <w:rPr>
              <w:rStyle w:val="a8"/>
            </w:rPr>
            <w:t>Постановка задачи</w:t>
          </w:r>
          <w:r w:rsidR="003635CD" w:rsidRPr="003635CD">
            <w:rPr>
              <w:webHidden/>
            </w:rPr>
            <w:tab/>
          </w:r>
          <w:r w:rsidR="003635CD" w:rsidRPr="003635CD">
            <w:rPr>
              <w:webHidden/>
            </w:rPr>
            <w:fldChar w:fldCharType="begin"/>
          </w:r>
          <w:r w:rsidR="003635CD" w:rsidRPr="003635CD">
            <w:rPr>
              <w:webHidden/>
            </w:rPr>
            <w:instrText xml:space="preserve"> PAGEREF _Toc74818540 \h </w:instrText>
          </w:r>
          <w:r w:rsidR="003635CD" w:rsidRPr="003635CD">
            <w:rPr>
              <w:webHidden/>
            </w:rPr>
          </w:r>
          <w:r w:rsidR="003635CD" w:rsidRPr="003635CD">
            <w:rPr>
              <w:webHidden/>
            </w:rPr>
            <w:fldChar w:fldCharType="separate"/>
          </w:r>
          <w:ins w:id="123" w:author="Автор">
            <w:r w:rsidR="00411EFC">
              <w:rPr>
                <w:webHidden/>
              </w:rPr>
              <w:t>9</w:t>
            </w:r>
          </w:ins>
          <w:del w:id="124" w:author="Автор">
            <w:r w:rsidR="00411EFC" w:rsidDel="00411EFC">
              <w:rPr>
                <w:webHidden/>
              </w:rPr>
              <w:delText>8</w:delText>
            </w:r>
          </w:del>
          <w:r w:rsidR="003635CD" w:rsidRPr="003635CD">
            <w:rPr>
              <w:webHidden/>
            </w:rPr>
            <w:fldChar w:fldCharType="end"/>
          </w:r>
          <w:r>
            <w:fldChar w:fldCharType="end"/>
          </w:r>
        </w:p>
        <w:p w14:paraId="3B68CE7C" w14:textId="65C59BD8" w:rsidR="003635CD" w:rsidRPr="003635CD" w:rsidRDefault="006B6125">
          <w:pPr>
            <w:pStyle w:val="15"/>
            <w:rPr>
              <w:rFonts w:asciiTheme="minorHAnsi" w:eastAsiaTheme="minorEastAsia" w:hAnsiTheme="minorHAnsi" w:cstheme="minorBidi"/>
              <w:sz w:val="22"/>
              <w:szCs w:val="22"/>
            </w:rPr>
          </w:pPr>
          <w:r>
            <w:fldChar w:fldCharType="begin"/>
          </w:r>
          <w:r>
            <w:instrText xml:space="preserve"> HYPERLINK \l "_Toc74818541" </w:instrText>
          </w:r>
          <w:r>
            <w:fldChar w:fldCharType="separate"/>
          </w:r>
          <w:r w:rsidR="003635CD" w:rsidRPr="003635CD">
            <w:rPr>
              <w:rStyle w:val="a8"/>
            </w:rPr>
            <w:t>3.</w:t>
          </w:r>
          <w:r w:rsidR="003635CD" w:rsidRPr="003635CD">
            <w:rPr>
              <w:rFonts w:asciiTheme="minorHAnsi" w:eastAsiaTheme="minorEastAsia" w:hAnsiTheme="minorHAnsi" w:cstheme="minorBidi"/>
              <w:sz w:val="22"/>
              <w:szCs w:val="22"/>
            </w:rPr>
            <w:tab/>
          </w:r>
          <w:r w:rsidR="003635CD" w:rsidRPr="003635CD">
            <w:rPr>
              <w:rStyle w:val="a8"/>
            </w:rPr>
            <w:t>Теоретическая часть</w:t>
          </w:r>
          <w:r w:rsidR="003635CD" w:rsidRPr="003635CD">
            <w:rPr>
              <w:webHidden/>
            </w:rPr>
            <w:tab/>
          </w:r>
          <w:r w:rsidR="003635CD" w:rsidRPr="003635CD">
            <w:rPr>
              <w:webHidden/>
            </w:rPr>
            <w:fldChar w:fldCharType="begin"/>
          </w:r>
          <w:r w:rsidR="003635CD" w:rsidRPr="003635CD">
            <w:rPr>
              <w:webHidden/>
            </w:rPr>
            <w:instrText xml:space="preserve"> PAGEREF _Toc74818541 \h </w:instrText>
          </w:r>
          <w:r w:rsidR="003635CD" w:rsidRPr="003635CD">
            <w:rPr>
              <w:webHidden/>
            </w:rPr>
          </w:r>
          <w:r w:rsidR="003635CD" w:rsidRPr="003635CD">
            <w:rPr>
              <w:webHidden/>
            </w:rPr>
            <w:fldChar w:fldCharType="separate"/>
          </w:r>
          <w:ins w:id="125" w:author="Автор">
            <w:r w:rsidR="00411EFC">
              <w:rPr>
                <w:webHidden/>
              </w:rPr>
              <w:t>10</w:t>
            </w:r>
          </w:ins>
          <w:del w:id="126" w:author="Автор">
            <w:r w:rsidR="00411EFC" w:rsidDel="00411EFC">
              <w:rPr>
                <w:webHidden/>
              </w:rPr>
              <w:delText>9</w:delText>
            </w:r>
          </w:del>
          <w:r w:rsidR="003635CD" w:rsidRPr="003635CD">
            <w:rPr>
              <w:webHidden/>
            </w:rPr>
            <w:fldChar w:fldCharType="end"/>
          </w:r>
          <w:r>
            <w:fldChar w:fldCharType="end"/>
          </w:r>
        </w:p>
        <w:p w14:paraId="3EC64A48" w14:textId="68F88E33"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"_Toc74818542" </w:instrText>
          </w:r>
          <w:r>
            <w:fldChar w:fldCharType="separate"/>
          </w:r>
          <w:r w:rsidR="003635CD" w:rsidRPr="003635CD">
            <w:rPr>
              <w:rStyle w:val="a8"/>
              <w:b w:val="0"/>
              <w:bCs w:val="0"/>
              <w:lang w:val="en-US"/>
            </w:rPr>
            <w:t>3.1</w:t>
          </w:r>
          <w:r w:rsidR="003635CD" w:rsidRPr="003635CD">
            <w:rPr>
              <w:rFonts w:asciiTheme="minorHAnsi" w:eastAsiaTheme="minorEastAsia" w:hAnsiTheme="minorHAnsi" w:cstheme="minorBidi"/>
              <w:b w:val="0"/>
              <w:bCs w:val="0"/>
              <w:sz w:val="22"/>
              <w:szCs w:val="22"/>
            </w:rPr>
            <w:tab/>
          </w:r>
          <w:r w:rsidR="003635CD" w:rsidRPr="003635CD">
            <w:rPr>
              <w:rStyle w:val="a8"/>
              <w:b w:val="0"/>
              <w:bCs w:val="0"/>
            </w:rPr>
            <w:t xml:space="preserve">Матрица </w:t>
          </w:r>
          <w:r w:rsidR="003635CD" w:rsidRPr="003635CD">
            <w:rPr>
              <w:rStyle w:val="a8"/>
              <w:b w:val="0"/>
              <w:bCs w:val="0"/>
              <w:lang w:val="en-US"/>
            </w:rPr>
            <w:t>GLCM</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_Toc74818542 \h </w:instrText>
          </w:r>
          <w:r w:rsidR="003635CD" w:rsidRPr="003635CD">
            <w:rPr>
              <w:b w:val="0"/>
              <w:bCs w:val="0"/>
              <w:webHidden/>
            </w:rPr>
          </w:r>
          <w:r w:rsidR="003635CD" w:rsidRPr="003635CD">
            <w:rPr>
              <w:b w:val="0"/>
              <w:bCs w:val="0"/>
              <w:webHidden/>
            </w:rPr>
            <w:fldChar w:fldCharType="separate"/>
          </w:r>
          <w:ins w:id="127" w:author="Автор">
            <w:r w:rsidR="00411EFC">
              <w:rPr>
                <w:b w:val="0"/>
                <w:bCs w:val="0"/>
                <w:webHidden/>
              </w:rPr>
              <w:t>10</w:t>
            </w:r>
          </w:ins>
          <w:del w:id="128" w:author="Автор">
            <w:r w:rsidR="00411EFC" w:rsidDel="00411EFC">
              <w:rPr>
                <w:b w:val="0"/>
                <w:bCs w:val="0"/>
                <w:webHidden/>
              </w:rPr>
              <w:delText>9</w:delText>
            </w:r>
          </w:del>
          <w:r w:rsidR="003635CD" w:rsidRPr="003635CD">
            <w:rPr>
              <w:b w:val="0"/>
              <w:bCs w:val="0"/>
              <w:webHidden/>
            </w:rPr>
            <w:fldChar w:fldCharType="end"/>
          </w:r>
          <w:r>
            <w:rPr>
              <w:b w:val="0"/>
              <w:bCs w:val="0"/>
            </w:rPr>
            <w:fldChar w:fldCharType="end"/>
          </w:r>
        </w:p>
        <w:p w14:paraId="581C80D3" w14:textId="2274277A"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"_Toc74818543" </w:instrText>
          </w:r>
          <w:r>
            <w:fldChar w:fldCharType="separate"/>
          </w:r>
          <w:r w:rsidR="003635CD" w:rsidRPr="003635CD">
            <w:rPr>
              <w:rStyle w:val="a8"/>
              <w:b w:val="0"/>
              <w:bCs w:val="0"/>
            </w:rPr>
            <w:t>3.2</w:t>
          </w:r>
          <w:r w:rsidR="003635CD" w:rsidRPr="003635CD">
            <w:rPr>
              <w:rFonts w:asciiTheme="minorHAnsi" w:eastAsiaTheme="minorEastAsia" w:hAnsiTheme="minorHAnsi" w:cstheme="minorBidi"/>
              <w:b w:val="0"/>
              <w:bCs w:val="0"/>
              <w:sz w:val="22"/>
              <w:szCs w:val="22"/>
            </w:rPr>
            <w:tab/>
          </w:r>
          <w:r w:rsidR="003635CD" w:rsidRPr="003635CD">
            <w:rPr>
              <w:rStyle w:val="a8"/>
              <w:b w:val="0"/>
              <w:bCs w:val="0"/>
              <w:lang w:val="en-US"/>
            </w:rPr>
            <w:t>O</w:t>
          </w:r>
          <w:r w:rsidR="003635CD" w:rsidRPr="003635CD">
            <w:rPr>
              <w:rStyle w:val="a8"/>
              <w:b w:val="0"/>
              <w:bCs w:val="0"/>
            </w:rPr>
            <w:t>писание классификаторов</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_Toc74818543 \h </w:instrText>
          </w:r>
          <w:r w:rsidR="003635CD" w:rsidRPr="003635CD">
            <w:rPr>
              <w:b w:val="0"/>
              <w:bCs w:val="0"/>
              <w:webHidden/>
            </w:rPr>
          </w:r>
          <w:r w:rsidR="003635CD" w:rsidRPr="003635CD">
            <w:rPr>
              <w:b w:val="0"/>
              <w:bCs w:val="0"/>
              <w:webHidden/>
            </w:rPr>
            <w:fldChar w:fldCharType="separate"/>
          </w:r>
          <w:ins w:id="129" w:author="Автор">
            <w:r w:rsidR="00411EFC">
              <w:rPr>
                <w:b w:val="0"/>
                <w:bCs w:val="0"/>
                <w:webHidden/>
              </w:rPr>
              <w:t>11</w:t>
            </w:r>
          </w:ins>
          <w:del w:id="130" w:author="Автор">
            <w:r w:rsidR="00411EFC" w:rsidDel="00411EFC">
              <w:rPr>
                <w:b w:val="0"/>
                <w:bCs w:val="0"/>
                <w:webHidden/>
              </w:rPr>
              <w:delText>10</w:delText>
            </w:r>
          </w:del>
          <w:r w:rsidR="003635CD" w:rsidRPr="003635CD">
            <w:rPr>
              <w:b w:val="0"/>
              <w:bCs w:val="0"/>
              <w:webHidden/>
            </w:rPr>
            <w:fldChar w:fldCharType="end"/>
          </w:r>
          <w:r>
            <w:rPr>
              <w:b w:val="0"/>
              <w:bCs w:val="0"/>
            </w:rPr>
            <w:fldChar w:fldCharType="end"/>
          </w:r>
        </w:p>
        <w:p w14:paraId="5887023B" w14:textId="5D1B2AD7"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"_Toc74818544" </w:instrText>
          </w:r>
          <w:r>
            <w:fldChar w:fldCharType="separate"/>
          </w:r>
          <w:r w:rsidR="003635CD" w:rsidRPr="003635CD">
            <w:rPr>
              <w:rStyle w:val="a8"/>
              <w:noProof/>
            </w:rPr>
            <w:t>3.2.1</w:t>
          </w:r>
          <w:r w:rsidR="003635CD" w:rsidRPr="003635CD">
            <w:rPr>
              <w:rFonts w:asciiTheme="minorHAnsi" w:eastAsiaTheme="minorEastAsia" w:hAnsiTheme="minorHAnsi" w:cstheme="minorBidi"/>
              <w:noProof/>
              <w:sz w:val="22"/>
              <w:szCs w:val="22"/>
            </w:rPr>
            <w:tab/>
          </w:r>
          <w:r w:rsidR="003635CD" w:rsidRPr="003635CD">
            <w:rPr>
              <w:rStyle w:val="a8"/>
              <w:noProof/>
            </w:rPr>
            <w:t>Линейный дискриминант Фишера</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_Toc74818544 \h </w:instrText>
          </w:r>
          <w:r w:rsidR="003635CD" w:rsidRPr="003635CD">
            <w:rPr>
              <w:noProof/>
              <w:webHidden/>
            </w:rPr>
          </w:r>
          <w:r w:rsidR="003635CD" w:rsidRPr="003635CD">
            <w:rPr>
              <w:noProof/>
              <w:webHidden/>
            </w:rPr>
            <w:fldChar w:fldCharType="separate"/>
          </w:r>
          <w:ins w:id="131" w:author="Автор">
            <w:r w:rsidR="00411EFC">
              <w:rPr>
                <w:noProof/>
                <w:webHidden/>
              </w:rPr>
              <w:t>12</w:t>
            </w:r>
          </w:ins>
          <w:del w:id="132" w:author="Автор">
            <w:r w:rsidR="00411EFC" w:rsidDel="00411EFC">
              <w:rPr>
                <w:noProof/>
                <w:webHidden/>
              </w:rPr>
              <w:delText>11</w:delText>
            </w:r>
          </w:del>
          <w:r w:rsidR="003635CD" w:rsidRPr="003635CD">
            <w:rPr>
              <w:noProof/>
              <w:webHidden/>
            </w:rPr>
            <w:fldChar w:fldCharType="end"/>
          </w:r>
          <w:r>
            <w:rPr>
              <w:noProof/>
            </w:rPr>
            <w:fldChar w:fldCharType="end"/>
          </w:r>
        </w:p>
        <w:p w14:paraId="4E6D7AA2" w14:textId="76476ACB"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"_Toc74818545" </w:instrText>
          </w:r>
          <w:r>
            <w:fldChar w:fldCharType="separate"/>
          </w:r>
          <w:r w:rsidR="003635CD" w:rsidRPr="003635CD">
            <w:rPr>
              <w:rStyle w:val="a8"/>
              <w:noProof/>
            </w:rPr>
            <w:t>3.2.2</w:t>
          </w:r>
          <w:r w:rsidR="003635CD" w:rsidRPr="003635CD">
            <w:rPr>
              <w:rFonts w:asciiTheme="minorHAnsi" w:eastAsiaTheme="minorEastAsia" w:hAnsiTheme="minorHAnsi" w:cstheme="minorBidi"/>
              <w:noProof/>
              <w:sz w:val="22"/>
              <w:szCs w:val="22"/>
            </w:rPr>
            <w:tab/>
          </w:r>
          <w:r w:rsidR="003635CD" w:rsidRPr="003635CD">
            <w:rPr>
              <w:rStyle w:val="a8"/>
              <w:noProof/>
            </w:rPr>
            <w:t>Дерево решений</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_Toc74818545 \h </w:instrText>
          </w:r>
          <w:r w:rsidR="003635CD" w:rsidRPr="003635CD">
            <w:rPr>
              <w:noProof/>
              <w:webHidden/>
            </w:rPr>
          </w:r>
          <w:r w:rsidR="003635CD" w:rsidRPr="003635CD">
            <w:rPr>
              <w:noProof/>
              <w:webHidden/>
            </w:rPr>
            <w:fldChar w:fldCharType="separate"/>
          </w:r>
          <w:ins w:id="133" w:author="Автор">
            <w:r w:rsidR="00411EFC">
              <w:rPr>
                <w:noProof/>
                <w:webHidden/>
              </w:rPr>
              <w:t>12</w:t>
            </w:r>
          </w:ins>
          <w:del w:id="134" w:author="Автор">
            <w:r w:rsidR="00411EFC" w:rsidDel="00411EFC">
              <w:rPr>
                <w:noProof/>
                <w:webHidden/>
              </w:rPr>
              <w:delText>11</w:delText>
            </w:r>
          </w:del>
          <w:r w:rsidR="003635CD" w:rsidRPr="003635CD">
            <w:rPr>
              <w:noProof/>
              <w:webHidden/>
            </w:rPr>
            <w:fldChar w:fldCharType="end"/>
          </w:r>
          <w:r>
            <w:rPr>
              <w:noProof/>
            </w:rPr>
            <w:fldChar w:fldCharType="end"/>
          </w:r>
        </w:p>
        <w:p w14:paraId="59067397" w14:textId="2CD8F525"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"_Toc74818546" </w:instrText>
          </w:r>
          <w:r>
            <w:fldChar w:fldCharType="separate"/>
          </w:r>
          <w:r w:rsidR="003635CD" w:rsidRPr="003635CD">
            <w:rPr>
              <w:rStyle w:val="a8"/>
              <w:noProof/>
            </w:rPr>
            <w:t>3.2.3</w:t>
          </w:r>
          <w:r w:rsidR="003635CD" w:rsidRPr="003635CD">
            <w:rPr>
              <w:rFonts w:asciiTheme="minorHAnsi" w:eastAsiaTheme="minorEastAsia" w:hAnsiTheme="minorHAnsi" w:cstheme="minorBidi"/>
              <w:noProof/>
              <w:sz w:val="22"/>
              <w:szCs w:val="22"/>
            </w:rPr>
            <w:tab/>
          </w:r>
          <w:r w:rsidR="003635CD" w:rsidRPr="003635CD">
            <w:rPr>
              <w:rStyle w:val="a8"/>
              <w:noProof/>
            </w:rPr>
            <w:t>Случайный лес</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_Toc74818546 \h </w:instrText>
          </w:r>
          <w:r w:rsidR="003635CD" w:rsidRPr="003635CD">
            <w:rPr>
              <w:noProof/>
              <w:webHidden/>
            </w:rPr>
          </w:r>
          <w:r w:rsidR="003635CD" w:rsidRPr="003635CD">
            <w:rPr>
              <w:noProof/>
              <w:webHidden/>
            </w:rPr>
            <w:fldChar w:fldCharType="separate"/>
          </w:r>
          <w:ins w:id="135" w:author="Автор">
            <w:r w:rsidR="00411EFC">
              <w:rPr>
                <w:noProof/>
                <w:webHidden/>
              </w:rPr>
              <w:t>13</w:t>
            </w:r>
          </w:ins>
          <w:del w:id="136" w:author="Автор">
            <w:r w:rsidR="00411EFC" w:rsidDel="00411EFC">
              <w:rPr>
                <w:noProof/>
                <w:webHidden/>
              </w:rPr>
              <w:delText>12</w:delText>
            </w:r>
          </w:del>
          <w:r w:rsidR="003635CD" w:rsidRPr="003635CD">
            <w:rPr>
              <w:noProof/>
              <w:webHidden/>
            </w:rPr>
            <w:fldChar w:fldCharType="end"/>
          </w:r>
          <w:r>
            <w:rPr>
              <w:noProof/>
            </w:rPr>
            <w:fldChar w:fldCharType="end"/>
          </w:r>
        </w:p>
        <w:p w14:paraId="678D406B" w14:textId="1A41489D"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"_Toc74818547" </w:instrText>
          </w:r>
          <w:r>
            <w:fldChar w:fldCharType="separate"/>
          </w:r>
          <w:r w:rsidR="003635CD" w:rsidRPr="003635CD">
            <w:rPr>
              <w:rStyle w:val="a8"/>
              <w:noProof/>
            </w:rPr>
            <w:t>3.2.4</w:t>
          </w:r>
          <w:r w:rsidR="003635CD" w:rsidRPr="003635CD">
            <w:rPr>
              <w:rFonts w:asciiTheme="minorHAnsi" w:eastAsiaTheme="minorEastAsia" w:hAnsiTheme="minorHAnsi" w:cstheme="minorBidi"/>
              <w:noProof/>
              <w:sz w:val="22"/>
              <w:szCs w:val="22"/>
            </w:rPr>
            <w:tab/>
          </w:r>
          <w:r w:rsidR="003635CD" w:rsidRPr="003635CD">
            <w:rPr>
              <w:rStyle w:val="a8"/>
              <w:noProof/>
            </w:rPr>
            <w:t>Метод опорных векторов</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_Toc74818547 \h </w:instrText>
          </w:r>
          <w:r w:rsidR="003635CD" w:rsidRPr="003635CD">
            <w:rPr>
              <w:noProof/>
              <w:webHidden/>
            </w:rPr>
          </w:r>
          <w:r w:rsidR="003635CD" w:rsidRPr="003635CD">
            <w:rPr>
              <w:noProof/>
              <w:webHidden/>
            </w:rPr>
            <w:fldChar w:fldCharType="separate"/>
          </w:r>
          <w:ins w:id="137" w:author="Автор">
            <w:r w:rsidR="00411EFC">
              <w:rPr>
                <w:noProof/>
                <w:webHidden/>
              </w:rPr>
              <w:t>13</w:t>
            </w:r>
          </w:ins>
          <w:del w:id="138" w:author="Автор">
            <w:r w:rsidR="00411EFC" w:rsidDel="00411EFC">
              <w:rPr>
                <w:noProof/>
                <w:webHidden/>
              </w:rPr>
              <w:delText>12</w:delText>
            </w:r>
          </w:del>
          <w:r w:rsidR="003635CD" w:rsidRPr="003635CD">
            <w:rPr>
              <w:noProof/>
              <w:webHidden/>
            </w:rPr>
            <w:fldChar w:fldCharType="end"/>
          </w:r>
          <w:r>
            <w:rPr>
              <w:noProof/>
            </w:rPr>
            <w:fldChar w:fldCharType="end"/>
          </w:r>
        </w:p>
        <w:p w14:paraId="30ED3D89" w14:textId="558B5D0A"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"_Toc74818548" </w:instrText>
          </w:r>
          <w:r>
            <w:fldChar w:fldCharType="separate"/>
          </w:r>
          <w:r w:rsidR="003635CD" w:rsidRPr="003635CD">
            <w:rPr>
              <w:rStyle w:val="a8"/>
              <w:noProof/>
            </w:rPr>
            <w:t>3.2.5</w:t>
          </w:r>
          <w:r w:rsidR="003635CD" w:rsidRPr="003635CD">
            <w:rPr>
              <w:rFonts w:asciiTheme="minorHAnsi" w:eastAsiaTheme="minorEastAsia" w:hAnsiTheme="minorHAnsi" w:cstheme="minorBidi"/>
              <w:noProof/>
              <w:sz w:val="22"/>
              <w:szCs w:val="22"/>
            </w:rPr>
            <w:tab/>
          </w:r>
          <w:r w:rsidR="003635CD" w:rsidRPr="003635CD">
            <w:rPr>
              <w:rStyle w:val="a8"/>
              <w:noProof/>
            </w:rPr>
            <w:t xml:space="preserve">Метод </w:t>
          </w:r>
          <w:r w:rsidR="003635CD" w:rsidRPr="003635CD">
            <w:rPr>
              <w:rStyle w:val="a8"/>
              <w:noProof/>
              <w:lang w:val="en-US"/>
            </w:rPr>
            <w:t>k</w:t>
          </w:r>
          <w:r w:rsidR="003635CD" w:rsidRPr="003635CD">
            <w:rPr>
              <w:rStyle w:val="a8"/>
              <w:noProof/>
            </w:rPr>
            <w:t>-ближайших соседей</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_Toc74818548 \h </w:instrText>
          </w:r>
          <w:r w:rsidR="003635CD" w:rsidRPr="003635CD">
            <w:rPr>
              <w:noProof/>
              <w:webHidden/>
            </w:rPr>
          </w:r>
          <w:r w:rsidR="003635CD" w:rsidRPr="003635CD">
            <w:rPr>
              <w:noProof/>
              <w:webHidden/>
            </w:rPr>
            <w:fldChar w:fldCharType="separate"/>
          </w:r>
          <w:ins w:id="139" w:author="Автор">
            <w:r w:rsidR="00411EFC">
              <w:rPr>
                <w:noProof/>
                <w:webHidden/>
              </w:rPr>
              <w:t>14</w:t>
            </w:r>
          </w:ins>
          <w:del w:id="140" w:author="Автор">
            <w:r w:rsidR="00411EFC" w:rsidDel="00411EFC">
              <w:rPr>
                <w:noProof/>
                <w:webHidden/>
              </w:rPr>
              <w:delText>13</w:delText>
            </w:r>
          </w:del>
          <w:r w:rsidR="003635CD" w:rsidRPr="003635CD">
            <w:rPr>
              <w:noProof/>
              <w:webHidden/>
            </w:rPr>
            <w:fldChar w:fldCharType="end"/>
          </w:r>
          <w:r>
            <w:rPr>
              <w:noProof/>
            </w:rPr>
            <w:fldChar w:fldCharType="end"/>
          </w:r>
        </w:p>
        <w:p w14:paraId="185E837E" w14:textId="5E7D36B3"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"_Toc74818549" </w:instrText>
          </w:r>
          <w:r>
            <w:fldChar w:fldCharType="separate"/>
          </w:r>
          <w:r w:rsidR="003635CD" w:rsidRPr="003635CD">
            <w:rPr>
              <w:rStyle w:val="a8"/>
              <w:noProof/>
            </w:rPr>
            <w:t>3.2.6</w:t>
          </w:r>
          <w:r w:rsidR="003635CD" w:rsidRPr="003635CD">
            <w:rPr>
              <w:rFonts w:asciiTheme="minorHAnsi" w:eastAsiaTheme="minorEastAsia" w:hAnsiTheme="minorHAnsi" w:cstheme="minorBidi"/>
              <w:noProof/>
              <w:sz w:val="22"/>
              <w:szCs w:val="22"/>
            </w:rPr>
            <w:tab/>
          </w:r>
          <w:r w:rsidR="003635CD" w:rsidRPr="003635CD">
            <w:rPr>
              <w:rStyle w:val="a8"/>
              <w:noProof/>
            </w:rPr>
            <w:t>Одноуровневый персептрон</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_Toc74818549 \h </w:instrText>
          </w:r>
          <w:r w:rsidR="003635CD" w:rsidRPr="003635CD">
            <w:rPr>
              <w:noProof/>
              <w:webHidden/>
            </w:rPr>
          </w:r>
          <w:r w:rsidR="003635CD" w:rsidRPr="003635CD">
            <w:rPr>
              <w:noProof/>
              <w:webHidden/>
            </w:rPr>
            <w:fldChar w:fldCharType="separate"/>
          </w:r>
          <w:ins w:id="141" w:author="Автор">
            <w:r w:rsidR="00411EFC">
              <w:rPr>
                <w:noProof/>
                <w:webHidden/>
              </w:rPr>
              <w:t>14</w:t>
            </w:r>
          </w:ins>
          <w:del w:id="142" w:author="Автор">
            <w:r w:rsidR="00411EFC" w:rsidDel="00411EFC">
              <w:rPr>
                <w:noProof/>
                <w:webHidden/>
              </w:rPr>
              <w:delText>13</w:delText>
            </w:r>
          </w:del>
          <w:r w:rsidR="003635CD" w:rsidRPr="003635CD">
            <w:rPr>
              <w:noProof/>
              <w:webHidden/>
            </w:rPr>
            <w:fldChar w:fldCharType="end"/>
          </w:r>
          <w:r>
            <w:rPr>
              <w:noProof/>
            </w:rPr>
            <w:fldChar w:fldCharType="end"/>
          </w:r>
        </w:p>
        <w:p w14:paraId="7CE740A0" w14:textId="04A86AB7"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"_Toc74818550" </w:instrText>
          </w:r>
          <w:r>
            <w:fldChar w:fldCharType="separate"/>
          </w:r>
          <w:r w:rsidR="003635CD" w:rsidRPr="003635CD">
            <w:rPr>
              <w:rStyle w:val="a8"/>
              <w:b w:val="0"/>
              <w:bCs w:val="0"/>
            </w:rPr>
            <w:t>3.3</w:t>
          </w:r>
          <w:r w:rsidR="003635CD" w:rsidRPr="003635CD">
            <w:rPr>
              <w:rFonts w:asciiTheme="minorHAnsi" w:eastAsiaTheme="minorEastAsia" w:hAnsiTheme="minorHAnsi" w:cstheme="minorBidi"/>
              <w:b w:val="0"/>
              <w:bCs w:val="0"/>
              <w:sz w:val="22"/>
              <w:szCs w:val="22"/>
            </w:rPr>
            <w:tab/>
          </w:r>
          <w:r w:rsidR="003635CD" w:rsidRPr="003635CD">
            <w:rPr>
              <w:rStyle w:val="a8"/>
              <w:b w:val="0"/>
              <w:bCs w:val="0"/>
            </w:rPr>
            <w:t>Метрики качества алгоритмов классификации</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_Toc74818550 \h </w:instrText>
          </w:r>
          <w:r w:rsidR="003635CD" w:rsidRPr="003635CD">
            <w:rPr>
              <w:b w:val="0"/>
              <w:bCs w:val="0"/>
              <w:webHidden/>
            </w:rPr>
          </w:r>
          <w:r w:rsidR="003635CD" w:rsidRPr="003635CD">
            <w:rPr>
              <w:b w:val="0"/>
              <w:bCs w:val="0"/>
              <w:webHidden/>
            </w:rPr>
            <w:fldChar w:fldCharType="separate"/>
          </w:r>
          <w:ins w:id="143" w:author="Автор">
            <w:r w:rsidR="00411EFC">
              <w:rPr>
                <w:b w:val="0"/>
                <w:bCs w:val="0"/>
                <w:webHidden/>
              </w:rPr>
              <w:t>15</w:t>
            </w:r>
          </w:ins>
          <w:del w:id="144" w:author="Автор">
            <w:r w:rsidR="00411EFC" w:rsidDel="00411EFC">
              <w:rPr>
                <w:b w:val="0"/>
                <w:bCs w:val="0"/>
                <w:webHidden/>
              </w:rPr>
              <w:delText>14</w:delText>
            </w:r>
          </w:del>
          <w:r w:rsidR="003635CD" w:rsidRPr="003635CD">
            <w:rPr>
              <w:b w:val="0"/>
              <w:bCs w:val="0"/>
              <w:webHidden/>
            </w:rPr>
            <w:fldChar w:fldCharType="end"/>
          </w:r>
          <w:r>
            <w:rPr>
              <w:b w:val="0"/>
              <w:bCs w:val="0"/>
            </w:rPr>
            <w:fldChar w:fldCharType="end"/>
          </w:r>
        </w:p>
        <w:p w14:paraId="4EA741BF" w14:textId="4C12A15B" w:rsidR="003635CD" w:rsidRPr="003635CD" w:rsidRDefault="006B6125">
          <w:pPr>
            <w:pStyle w:val="15"/>
            <w:rPr>
              <w:rFonts w:asciiTheme="minorHAnsi" w:eastAsiaTheme="minorEastAsia" w:hAnsiTheme="minorHAnsi" w:cstheme="minorBidi"/>
              <w:sz w:val="22"/>
              <w:szCs w:val="22"/>
            </w:rPr>
          </w:pPr>
          <w:r>
            <w:fldChar w:fldCharType="begin"/>
          </w:r>
          <w:r>
            <w:instrText xml:space="preserve"> HYPERLINK \l "_Toc74818551" </w:instrText>
          </w:r>
          <w:r>
            <w:fldChar w:fldCharType="separate"/>
          </w:r>
          <w:r w:rsidR="003635CD" w:rsidRPr="003635CD">
            <w:rPr>
              <w:rStyle w:val="a8"/>
            </w:rPr>
            <w:t>4.</w:t>
          </w:r>
          <w:r w:rsidR="003635CD" w:rsidRPr="003635CD">
            <w:rPr>
              <w:rFonts w:asciiTheme="minorHAnsi" w:eastAsiaTheme="minorEastAsia" w:hAnsiTheme="minorHAnsi" w:cstheme="minorBidi"/>
              <w:sz w:val="22"/>
              <w:szCs w:val="22"/>
            </w:rPr>
            <w:tab/>
          </w:r>
          <w:r w:rsidR="003635CD" w:rsidRPr="003635CD">
            <w:rPr>
              <w:rStyle w:val="a8"/>
            </w:rPr>
            <w:t>Исследовательская часть</w:t>
          </w:r>
          <w:r w:rsidR="003635CD" w:rsidRPr="003635CD">
            <w:rPr>
              <w:webHidden/>
            </w:rPr>
            <w:tab/>
          </w:r>
          <w:r w:rsidR="003635CD" w:rsidRPr="003635CD">
            <w:rPr>
              <w:webHidden/>
            </w:rPr>
            <w:fldChar w:fldCharType="begin"/>
          </w:r>
          <w:r w:rsidR="003635CD" w:rsidRPr="003635CD">
            <w:rPr>
              <w:webHidden/>
            </w:rPr>
            <w:instrText xml:space="preserve"> PAGEREF _Toc74818551 \h </w:instrText>
          </w:r>
          <w:r w:rsidR="003635CD" w:rsidRPr="003635CD">
            <w:rPr>
              <w:webHidden/>
            </w:rPr>
          </w:r>
          <w:r w:rsidR="003635CD" w:rsidRPr="003635CD">
            <w:rPr>
              <w:webHidden/>
            </w:rPr>
            <w:fldChar w:fldCharType="separate"/>
          </w:r>
          <w:ins w:id="145" w:author="Автор">
            <w:r w:rsidR="00411EFC">
              <w:rPr>
                <w:webHidden/>
              </w:rPr>
              <w:t>16</w:t>
            </w:r>
          </w:ins>
          <w:del w:id="146" w:author="Автор">
            <w:r w:rsidR="00411EFC" w:rsidDel="00411EFC">
              <w:rPr>
                <w:webHidden/>
              </w:rPr>
              <w:delText>15</w:delText>
            </w:r>
          </w:del>
          <w:r w:rsidR="003635CD" w:rsidRPr="003635CD">
            <w:rPr>
              <w:webHidden/>
            </w:rPr>
            <w:fldChar w:fldCharType="end"/>
          </w:r>
          <w:r>
            <w:fldChar w:fldCharType="end"/>
          </w:r>
        </w:p>
        <w:p w14:paraId="01920D8A" w14:textId="01C506B7"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"_Toc74818552" </w:instrText>
          </w:r>
          <w:r>
            <w:fldChar w:fldCharType="separate"/>
          </w:r>
          <w:r w:rsidR="003635CD" w:rsidRPr="003635CD">
            <w:rPr>
              <w:rStyle w:val="a8"/>
              <w:b w:val="0"/>
              <w:bCs w:val="0"/>
            </w:rPr>
            <w:t>4.1</w:t>
          </w:r>
          <w:r w:rsidR="003635CD" w:rsidRPr="003635CD">
            <w:rPr>
              <w:rFonts w:asciiTheme="minorHAnsi" w:eastAsiaTheme="minorEastAsia" w:hAnsiTheme="minorHAnsi" w:cstheme="minorBidi"/>
              <w:b w:val="0"/>
              <w:bCs w:val="0"/>
              <w:sz w:val="22"/>
              <w:szCs w:val="22"/>
            </w:rPr>
            <w:tab/>
          </w:r>
          <w:r w:rsidR="003635CD" w:rsidRPr="003635CD">
            <w:rPr>
              <w:rStyle w:val="a8"/>
              <w:b w:val="0"/>
              <w:bCs w:val="0"/>
            </w:rPr>
            <w:t xml:space="preserve">Обзор статистико-текстурного аппарата на </w:t>
          </w:r>
          <w:r w:rsidR="003635CD" w:rsidRPr="003635CD">
            <w:rPr>
              <w:rStyle w:val="a8"/>
              <w:b w:val="0"/>
              <w:bCs w:val="0"/>
              <w:lang w:val="en-US"/>
            </w:rPr>
            <w:t>RGB</w:t>
          </w:r>
          <w:r w:rsidR="003635CD" w:rsidRPr="003635CD">
            <w:rPr>
              <w:rStyle w:val="a8"/>
              <w:b w:val="0"/>
              <w:bCs w:val="0"/>
            </w:rPr>
            <w:t xml:space="preserve"> изображениях</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_Toc74818552 \h </w:instrText>
          </w:r>
          <w:r w:rsidR="003635CD" w:rsidRPr="003635CD">
            <w:rPr>
              <w:b w:val="0"/>
              <w:bCs w:val="0"/>
              <w:webHidden/>
            </w:rPr>
          </w:r>
          <w:r w:rsidR="003635CD" w:rsidRPr="003635CD">
            <w:rPr>
              <w:b w:val="0"/>
              <w:bCs w:val="0"/>
              <w:webHidden/>
            </w:rPr>
            <w:fldChar w:fldCharType="separate"/>
          </w:r>
          <w:ins w:id="147" w:author="Автор">
            <w:r w:rsidR="00411EFC">
              <w:rPr>
                <w:b w:val="0"/>
                <w:bCs w:val="0"/>
                <w:webHidden/>
              </w:rPr>
              <w:t>16</w:t>
            </w:r>
          </w:ins>
          <w:del w:id="148" w:author="Автор">
            <w:r w:rsidR="00411EFC" w:rsidDel="00411EFC">
              <w:rPr>
                <w:b w:val="0"/>
                <w:bCs w:val="0"/>
                <w:webHidden/>
              </w:rPr>
              <w:delText>15</w:delText>
            </w:r>
          </w:del>
          <w:r w:rsidR="003635CD" w:rsidRPr="003635CD">
            <w:rPr>
              <w:b w:val="0"/>
              <w:bCs w:val="0"/>
              <w:webHidden/>
            </w:rPr>
            <w:fldChar w:fldCharType="end"/>
          </w:r>
          <w:r>
            <w:rPr>
              <w:b w:val="0"/>
              <w:bCs w:val="0"/>
            </w:rPr>
            <w:fldChar w:fldCharType="end"/>
          </w:r>
        </w:p>
        <w:p w14:paraId="5B1E0FBE" w14:textId="7E9F481C"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"_Toc74818553" </w:instrText>
          </w:r>
          <w:r>
            <w:fldChar w:fldCharType="separate"/>
          </w:r>
          <w:r w:rsidR="003635CD" w:rsidRPr="003635CD">
            <w:rPr>
              <w:rStyle w:val="a8"/>
              <w:noProof/>
            </w:rPr>
            <w:t>4.1.1</w:t>
          </w:r>
          <w:r w:rsidR="003635CD" w:rsidRPr="003635CD">
            <w:rPr>
              <w:rFonts w:asciiTheme="minorHAnsi" w:eastAsiaTheme="minorEastAsia" w:hAnsiTheme="minorHAnsi" w:cstheme="minorBidi"/>
              <w:noProof/>
              <w:sz w:val="22"/>
              <w:szCs w:val="22"/>
            </w:rPr>
            <w:tab/>
          </w:r>
          <w:r w:rsidR="003635CD" w:rsidRPr="003635CD">
            <w:rPr>
              <w:rStyle w:val="a8"/>
              <w:noProof/>
            </w:rPr>
            <w:t>Описание базы данных</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_Toc74818553 \h </w:instrText>
          </w:r>
          <w:r w:rsidR="003635CD" w:rsidRPr="003635CD">
            <w:rPr>
              <w:noProof/>
              <w:webHidden/>
            </w:rPr>
          </w:r>
          <w:r w:rsidR="003635CD" w:rsidRPr="003635CD">
            <w:rPr>
              <w:noProof/>
              <w:webHidden/>
            </w:rPr>
            <w:fldChar w:fldCharType="separate"/>
          </w:r>
          <w:ins w:id="149" w:author="Автор">
            <w:r w:rsidR="00411EFC">
              <w:rPr>
                <w:noProof/>
                <w:webHidden/>
              </w:rPr>
              <w:t>17</w:t>
            </w:r>
          </w:ins>
          <w:del w:id="150" w:author="Автор">
            <w:r w:rsidR="00411EFC" w:rsidDel="00411EFC">
              <w:rPr>
                <w:noProof/>
                <w:webHidden/>
              </w:rPr>
              <w:delText>16</w:delText>
            </w:r>
          </w:del>
          <w:r w:rsidR="003635CD" w:rsidRPr="003635CD">
            <w:rPr>
              <w:noProof/>
              <w:webHidden/>
            </w:rPr>
            <w:fldChar w:fldCharType="end"/>
          </w:r>
          <w:r>
            <w:rPr>
              <w:noProof/>
            </w:rPr>
            <w:fldChar w:fldCharType="end"/>
          </w:r>
        </w:p>
        <w:p w14:paraId="2B4ED719" w14:textId="3F9E4BC4"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"_Toc74818554" </w:instrText>
          </w:r>
          <w:r>
            <w:fldChar w:fldCharType="separate"/>
          </w:r>
          <w:r w:rsidR="003635CD" w:rsidRPr="003635CD">
            <w:rPr>
              <w:rStyle w:val="a8"/>
              <w:noProof/>
            </w:rPr>
            <w:t>4.1.2</w:t>
          </w:r>
          <w:r w:rsidR="003635CD" w:rsidRPr="003635CD">
            <w:rPr>
              <w:rFonts w:asciiTheme="minorHAnsi" w:eastAsiaTheme="minorEastAsia" w:hAnsiTheme="minorHAnsi" w:cstheme="minorBidi"/>
              <w:noProof/>
              <w:sz w:val="22"/>
              <w:szCs w:val="22"/>
            </w:rPr>
            <w:tab/>
          </w:r>
          <w:r w:rsidR="003635CD" w:rsidRPr="003635CD">
            <w:rPr>
              <w:rStyle w:val="a8"/>
              <w:noProof/>
            </w:rPr>
            <w:t>Обзор изображений в красном канале</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_Toc74818554 \h </w:instrText>
          </w:r>
          <w:r w:rsidR="003635CD" w:rsidRPr="003635CD">
            <w:rPr>
              <w:noProof/>
              <w:webHidden/>
            </w:rPr>
          </w:r>
          <w:r w:rsidR="003635CD" w:rsidRPr="003635CD">
            <w:rPr>
              <w:noProof/>
              <w:webHidden/>
            </w:rPr>
            <w:fldChar w:fldCharType="separate"/>
          </w:r>
          <w:ins w:id="151" w:author="Автор">
            <w:r w:rsidR="00411EFC">
              <w:rPr>
                <w:noProof/>
                <w:webHidden/>
              </w:rPr>
              <w:t>17</w:t>
            </w:r>
          </w:ins>
          <w:del w:id="152" w:author="Автор">
            <w:r w:rsidR="00411EFC" w:rsidDel="00411EFC">
              <w:rPr>
                <w:noProof/>
                <w:webHidden/>
              </w:rPr>
              <w:delText>16</w:delText>
            </w:r>
          </w:del>
          <w:r w:rsidR="003635CD" w:rsidRPr="003635CD">
            <w:rPr>
              <w:noProof/>
              <w:webHidden/>
            </w:rPr>
            <w:fldChar w:fldCharType="end"/>
          </w:r>
          <w:r>
            <w:rPr>
              <w:noProof/>
            </w:rPr>
            <w:fldChar w:fldCharType="end"/>
          </w:r>
        </w:p>
        <w:p w14:paraId="0A9EAEAE" w14:textId="36CD76D8"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"_Toc74818555" </w:instrText>
          </w:r>
          <w:r>
            <w:fldChar w:fldCharType="separate"/>
          </w:r>
          <w:r w:rsidR="003635CD" w:rsidRPr="003635CD">
            <w:rPr>
              <w:rStyle w:val="a8"/>
              <w:noProof/>
            </w:rPr>
            <w:t>4.1.3</w:t>
          </w:r>
          <w:r w:rsidR="003635CD" w:rsidRPr="003635CD">
            <w:rPr>
              <w:rFonts w:asciiTheme="minorHAnsi" w:eastAsiaTheme="minorEastAsia" w:hAnsiTheme="minorHAnsi" w:cstheme="minorBidi"/>
              <w:noProof/>
              <w:sz w:val="22"/>
              <w:szCs w:val="22"/>
            </w:rPr>
            <w:tab/>
          </w:r>
          <w:r w:rsidR="003635CD" w:rsidRPr="003635CD">
            <w:rPr>
              <w:rStyle w:val="a8"/>
              <w:noProof/>
            </w:rPr>
            <w:t>Исследование статистических признаков</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_Toc74818555 \h </w:instrText>
          </w:r>
          <w:r w:rsidR="003635CD" w:rsidRPr="003635CD">
            <w:rPr>
              <w:noProof/>
              <w:webHidden/>
            </w:rPr>
          </w:r>
          <w:r w:rsidR="003635CD" w:rsidRPr="003635CD">
            <w:rPr>
              <w:noProof/>
              <w:webHidden/>
            </w:rPr>
            <w:fldChar w:fldCharType="separate"/>
          </w:r>
          <w:ins w:id="153" w:author="Автор">
            <w:r w:rsidR="00411EFC">
              <w:rPr>
                <w:noProof/>
                <w:webHidden/>
              </w:rPr>
              <w:t>19</w:t>
            </w:r>
          </w:ins>
          <w:del w:id="154" w:author="Автор">
            <w:r w:rsidR="00411EFC" w:rsidDel="00411EFC">
              <w:rPr>
                <w:noProof/>
                <w:webHidden/>
              </w:rPr>
              <w:delText>18</w:delText>
            </w:r>
          </w:del>
          <w:r w:rsidR="003635CD" w:rsidRPr="003635CD">
            <w:rPr>
              <w:noProof/>
              <w:webHidden/>
            </w:rPr>
            <w:fldChar w:fldCharType="end"/>
          </w:r>
          <w:r>
            <w:rPr>
              <w:noProof/>
            </w:rPr>
            <w:fldChar w:fldCharType="end"/>
          </w:r>
        </w:p>
        <w:p w14:paraId="049FFF77" w14:textId="035511BE"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"_Toc74818556" </w:instrText>
          </w:r>
          <w:r>
            <w:fldChar w:fldCharType="separate"/>
          </w:r>
          <w:r w:rsidR="003635CD" w:rsidRPr="003635CD">
            <w:rPr>
              <w:rStyle w:val="a8"/>
              <w:noProof/>
            </w:rPr>
            <w:t>4.1.4</w:t>
          </w:r>
          <w:r w:rsidR="003635CD" w:rsidRPr="003635CD">
            <w:rPr>
              <w:rFonts w:asciiTheme="minorHAnsi" w:eastAsiaTheme="minorEastAsia" w:hAnsiTheme="minorHAnsi" w:cstheme="minorBidi"/>
              <w:noProof/>
              <w:sz w:val="22"/>
              <w:szCs w:val="22"/>
            </w:rPr>
            <w:tab/>
          </w:r>
          <w:r w:rsidR="003635CD" w:rsidRPr="003635CD">
            <w:rPr>
              <w:rStyle w:val="a8"/>
              <w:noProof/>
            </w:rPr>
            <w:t>Метод квантования изображений</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_Toc74818556 \h </w:instrText>
          </w:r>
          <w:r w:rsidR="003635CD" w:rsidRPr="003635CD">
            <w:rPr>
              <w:noProof/>
              <w:webHidden/>
            </w:rPr>
          </w:r>
          <w:r w:rsidR="003635CD" w:rsidRPr="003635CD">
            <w:rPr>
              <w:noProof/>
              <w:webHidden/>
            </w:rPr>
            <w:fldChar w:fldCharType="separate"/>
          </w:r>
          <w:ins w:id="155" w:author="Автор">
            <w:r w:rsidR="00411EFC">
              <w:rPr>
                <w:noProof/>
                <w:webHidden/>
              </w:rPr>
              <w:t>21</w:t>
            </w:r>
          </w:ins>
          <w:del w:id="156" w:author="Автор">
            <w:r w:rsidR="00411EFC" w:rsidDel="00411EFC">
              <w:rPr>
                <w:noProof/>
                <w:webHidden/>
              </w:rPr>
              <w:delText>20</w:delText>
            </w:r>
          </w:del>
          <w:r w:rsidR="003635CD" w:rsidRPr="003635CD">
            <w:rPr>
              <w:noProof/>
              <w:webHidden/>
            </w:rPr>
            <w:fldChar w:fldCharType="end"/>
          </w:r>
          <w:r>
            <w:rPr>
              <w:noProof/>
            </w:rPr>
            <w:fldChar w:fldCharType="end"/>
          </w:r>
        </w:p>
        <w:p w14:paraId="091818D4" w14:textId="71964E42"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"_Toc74818557" </w:instrText>
          </w:r>
          <w:r>
            <w:fldChar w:fldCharType="separate"/>
          </w:r>
          <w:r w:rsidR="003635CD" w:rsidRPr="003635CD">
            <w:rPr>
              <w:rStyle w:val="a8"/>
              <w:noProof/>
            </w:rPr>
            <w:t>4.1.4</w:t>
          </w:r>
          <w:r w:rsidR="003635CD" w:rsidRPr="003635CD">
            <w:rPr>
              <w:rFonts w:asciiTheme="minorHAnsi" w:eastAsiaTheme="minorEastAsia" w:hAnsiTheme="minorHAnsi" w:cstheme="minorBidi"/>
              <w:noProof/>
              <w:sz w:val="22"/>
              <w:szCs w:val="22"/>
            </w:rPr>
            <w:tab/>
          </w:r>
          <w:r w:rsidR="003635CD" w:rsidRPr="003635CD">
            <w:rPr>
              <w:rStyle w:val="a8"/>
              <w:noProof/>
            </w:rPr>
            <w:t>Исследование текстурных признаков</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_Toc74818557 \h </w:instrText>
          </w:r>
          <w:r w:rsidR="003635CD" w:rsidRPr="003635CD">
            <w:rPr>
              <w:noProof/>
              <w:webHidden/>
            </w:rPr>
          </w:r>
          <w:r w:rsidR="003635CD" w:rsidRPr="003635CD">
            <w:rPr>
              <w:noProof/>
              <w:webHidden/>
            </w:rPr>
            <w:fldChar w:fldCharType="separate"/>
          </w:r>
          <w:ins w:id="157" w:author="Автор">
            <w:r w:rsidR="00411EFC">
              <w:rPr>
                <w:noProof/>
                <w:webHidden/>
              </w:rPr>
              <w:t>23</w:t>
            </w:r>
          </w:ins>
          <w:del w:id="158" w:author="Автор">
            <w:r w:rsidR="00411EFC" w:rsidDel="00411EFC">
              <w:rPr>
                <w:noProof/>
                <w:webHidden/>
              </w:rPr>
              <w:delText>22</w:delText>
            </w:r>
          </w:del>
          <w:r w:rsidR="003635CD" w:rsidRPr="003635CD">
            <w:rPr>
              <w:noProof/>
              <w:webHidden/>
            </w:rPr>
            <w:fldChar w:fldCharType="end"/>
          </w:r>
          <w:r>
            <w:rPr>
              <w:noProof/>
            </w:rPr>
            <w:fldChar w:fldCharType="end"/>
          </w:r>
        </w:p>
        <w:p w14:paraId="7C7D3103" w14:textId="2E452893"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"_Toc74818558" </w:instrText>
          </w:r>
          <w:r>
            <w:fldChar w:fldCharType="separate"/>
          </w:r>
          <w:r w:rsidR="003635CD" w:rsidRPr="003635CD">
            <w:rPr>
              <w:rStyle w:val="a8"/>
              <w:noProof/>
            </w:rPr>
            <w:t>4.1.5</w:t>
          </w:r>
          <w:r w:rsidR="003635CD" w:rsidRPr="003635CD">
            <w:rPr>
              <w:rFonts w:asciiTheme="minorHAnsi" w:eastAsiaTheme="minorEastAsia" w:hAnsiTheme="minorHAnsi" w:cstheme="minorBidi"/>
              <w:noProof/>
              <w:sz w:val="22"/>
              <w:szCs w:val="22"/>
            </w:rPr>
            <w:tab/>
          </w:r>
          <w:r w:rsidR="003635CD" w:rsidRPr="003635CD">
            <w:rPr>
              <w:rStyle w:val="a8"/>
              <w:noProof/>
            </w:rPr>
            <w:t>Описание полного вектора признаков</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_Toc74818558 \h </w:instrText>
          </w:r>
          <w:r w:rsidR="003635CD" w:rsidRPr="003635CD">
            <w:rPr>
              <w:noProof/>
              <w:webHidden/>
            </w:rPr>
          </w:r>
          <w:r w:rsidR="003635CD" w:rsidRPr="003635CD">
            <w:rPr>
              <w:noProof/>
              <w:webHidden/>
            </w:rPr>
            <w:fldChar w:fldCharType="separate"/>
          </w:r>
          <w:ins w:id="159" w:author="Автор">
            <w:r w:rsidR="00411EFC">
              <w:rPr>
                <w:noProof/>
                <w:webHidden/>
              </w:rPr>
              <w:t>24</w:t>
            </w:r>
          </w:ins>
          <w:del w:id="160" w:author="Автор">
            <w:r w:rsidR="00411EFC" w:rsidDel="00411EFC">
              <w:rPr>
                <w:noProof/>
                <w:webHidden/>
              </w:rPr>
              <w:delText>23</w:delText>
            </w:r>
          </w:del>
          <w:r w:rsidR="003635CD" w:rsidRPr="003635CD">
            <w:rPr>
              <w:noProof/>
              <w:webHidden/>
            </w:rPr>
            <w:fldChar w:fldCharType="end"/>
          </w:r>
          <w:r>
            <w:rPr>
              <w:noProof/>
            </w:rPr>
            <w:fldChar w:fldCharType="end"/>
          </w:r>
        </w:p>
        <w:p w14:paraId="69CE428A" w14:textId="2E325DDB"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"_Toc74818559" </w:instrText>
          </w:r>
          <w:r>
            <w:fldChar w:fldCharType="separate"/>
          </w:r>
          <w:r w:rsidR="003635CD" w:rsidRPr="003635CD">
            <w:rPr>
              <w:rStyle w:val="a8"/>
              <w:noProof/>
            </w:rPr>
            <w:t>4.1.6</w:t>
          </w:r>
          <w:r w:rsidR="003635CD" w:rsidRPr="003635CD">
            <w:rPr>
              <w:rFonts w:asciiTheme="minorHAnsi" w:eastAsiaTheme="minorEastAsia" w:hAnsiTheme="minorHAnsi" w:cstheme="minorBidi"/>
              <w:noProof/>
              <w:sz w:val="22"/>
              <w:szCs w:val="22"/>
            </w:rPr>
            <w:tab/>
          </w:r>
          <w:r w:rsidR="003635CD" w:rsidRPr="003635CD">
            <w:rPr>
              <w:rStyle w:val="a8"/>
              <w:noProof/>
            </w:rPr>
            <w:t>Алгоритм извлечения вектора локальных признаков</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_Toc74818559 \h </w:instrText>
          </w:r>
          <w:r w:rsidR="003635CD" w:rsidRPr="003635CD">
            <w:rPr>
              <w:noProof/>
              <w:webHidden/>
            </w:rPr>
          </w:r>
          <w:r w:rsidR="003635CD" w:rsidRPr="003635CD">
            <w:rPr>
              <w:noProof/>
              <w:webHidden/>
            </w:rPr>
            <w:fldChar w:fldCharType="separate"/>
          </w:r>
          <w:ins w:id="161" w:author="Автор">
            <w:r w:rsidR="00411EFC">
              <w:rPr>
                <w:noProof/>
                <w:webHidden/>
              </w:rPr>
              <w:t>25</w:t>
            </w:r>
          </w:ins>
          <w:del w:id="162" w:author="Автор">
            <w:r w:rsidR="00411EFC" w:rsidDel="00411EFC">
              <w:rPr>
                <w:noProof/>
                <w:webHidden/>
              </w:rPr>
              <w:delText>24</w:delText>
            </w:r>
          </w:del>
          <w:r w:rsidR="003635CD" w:rsidRPr="003635CD">
            <w:rPr>
              <w:noProof/>
              <w:webHidden/>
            </w:rPr>
            <w:fldChar w:fldCharType="end"/>
          </w:r>
          <w:r>
            <w:rPr>
              <w:noProof/>
            </w:rPr>
            <w:fldChar w:fldCharType="end"/>
          </w:r>
        </w:p>
        <w:p w14:paraId="28DB8B1D" w14:textId="5D4754DA"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"_Toc74818560" </w:instrText>
          </w:r>
          <w:r>
            <w:fldChar w:fldCharType="separate"/>
          </w:r>
          <w:r w:rsidR="003635CD" w:rsidRPr="003635CD">
            <w:rPr>
              <w:rStyle w:val="a8"/>
              <w:noProof/>
            </w:rPr>
            <w:t>4.1.7</w:t>
          </w:r>
          <w:r w:rsidR="003635CD" w:rsidRPr="003635CD">
            <w:rPr>
              <w:rFonts w:asciiTheme="minorHAnsi" w:eastAsiaTheme="minorEastAsia" w:hAnsiTheme="minorHAnsi" w:cstheme="minorBidi"/>
              <w:noProof/>
              <w:sz w:val="22"/>
              <w:szCs w:val="22"/>
            </w:rPr>
            <w:tab/>
          </w:r>
          <w:r w:rsidR="003635CD" w:rsidRPr="003635CD">
            <w:rPr>
              <w:rStyle w:val="a8"/>
              <w:noProof/>
            </w:rPr>
            <w:t>Выбор оптимальных параметров классификаторов</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_Toc74818560 \h </w:instrText>
          </w:r>
          <w:r w:rsidR="003635CD" w:rsidRPr="003635CD">
            <w:rPr>
              <w:noProof/>
              <w:webHidden/>
            </w:rPr>
          </w:r>
          <w:r w:rsidR="003635CD" w:rsidRPr="003635CD">
            <w:rPr>
              <w:noProof/>
              <w:webHidden/>
            </w:rPr>
            <w:fldChar w:fldCharType="separate"/>
          </w:r>
          <w:ins w:id="163" w:author="Автор">
            <w:r w:rsidR="00411EFC">
              <w:rPr>
                <w:noProof/>
                <w:webHidden/>
              </w:rPr>
              <w:t>26</w:t>
            </w:r>
          </w:ins>
          <w:del w:id="164" w:author="Автор">
            <w:r w:rsidR="00411EFC" w:rsidDel="00411EFC">
              <w:rPr>
                <w:noProof/>
                <w:webHidden/>
              </w:rPr>
              <w:delText>25</w:delText>
            </w:r>
          </w:del>
          <w:r w:rsidR="003635CD" w:rsidRPr="003635CD">
            <w:rPr>
              <w:noProof/>
              <w:webHidden/>
            </w:rPr>
            <w:fldChar w:fldCharType="end"/>
          </w:r>
          <w:r>
            <w:rPr>
              <w:noProof/>
            </w:rPr>
            <w:fldChar w:fldCharType="end"/>
          </w:r>
        </w:p>
        <w:p w14:paraId="0974AF5B" w14:textId="148F152D"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"_Toc74818561" </w:instrText>
          </w:r>
          <w:r>
            <w:fldChar w:fldCharType="separate"/>
          </w:r>
          <w:r w:rsidR="003635CD" w:rsidRPr="003635CD">
            <w:rPr>
              <w:rStyle w:val="a8"/>
              <w:noProof/>
            </w:rPr>
            <w:t>4.1.8</w:t>
          </w:r>
          <w:r w:rsidR="003635CD" w:rsidRPr="003635CD">
            <w:rPr>
              <w:rFonts w:asciiTheme="minorHAnsi" w:eastAsiaTheme="minorEastAsia" w:hAnsiTheme="minorHAnsi" w:cstheme="minorBidi"/>
              <w:noProof/>
              <w:sz w:val="22"/>
              <w:szCs w:val="22"/>
            </w:rPr>
            <w:tab/>
          </w:r>
          <w:r w:rsidR="003635CD" w:rsidRPr="003635CD">
            <w:rPr>
              <w:rStyle w:val="a8"/>
              <w:noProof/>
            </w:rPr>
            <w:t>Классификация на глобальных и локальных данных</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_Toc74818561 \h </w:instrText>
          </w:r>
          <w:r w:rsidR="003635CD" w:rsidRPr="003635CD">
            <w:rPr>
              <w:noProof/>
              <w:webHidden/>
            </w:rPr>
          </w:r>
          <w:r w:rsidR="003635CD" w:rsidRPr="003635CD">
            <w:rPr>
              <w:noProof/>
              <w:webHidden/>
            </w:rPr>
            <w:fldChar w:fldCharType="separate"/>
          </w:r>
          <w:ins w:id="165" w:author="Автор">
            <w:r w:rsidR="00411EFC">
              <w:rPr>
                <w:noProof/>
                <w:webHidden/>
              </w:rPr>
              <w:t>27</w:t>
            </w:r>
          </w:ins>
          <w:del w:id="166" w:author="Автор">
            <w:r w:rsidR="00411EFC" w:rsidDel="00411EFC">
              <w:rPr>
                <w:noProof/>
                <w:webHidden/>
              </w:rPr>
              <w:delText>26</w:delText>
            </w:r>
          </w:del>
          <w:r w:rsidR="003635CD" w:rsidRPr="003635CD">
            <w:rPr>
              <w:noProof/>
              <w:webHidden/>
            </w:rPr>
            <w:fldChar w:fldCharType="end"/>
          </w:r>
          <w:r>
            <w:rPr>
              <w:noProof/>
            </w:rPr>
            <w:fldChar w:fldCharType="end"/>
          </w:r>
        </w:p>
        <w:p w14:paraId="5C77E50A" w14:textId="502C1AFD"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"_Toc74818562" </w:instrText>
          </w:r>
          <w:r>
            <w:fldChar w:fldCharType="separate"/>
          </w:r>
          <w:r w:rsidR="003635CD" w:rsidRPr="003635CD">
            <w:rPr>
              <w:rStyle w:val="a8"/>
              <w:b w:val="0"/>
              <w:bCs w:val="0"/>
            </w:rPr>
            <w:t>4.2</w:t>
          </w:r>
          <w:r w:rsidR="003635CD" w:rsidRPr="003635CD">
            <w:rPr>
              <w:rFonts w:asciiTheme="minorHAnsi" w:eastAsiaTheme="minorEastAsia" w:hAnsiTheme="minorHAnsi" w:cstheme="minorBidi"/>
              <w:b w:val="0"/>
              <w:bCs w:val="0"/>
              <w:sz w:val="22"/>
              <w:szCs w:val="22"/>
            </w:rPr>
            <w:tab/>
          </w:r>
          <w:r w:rsidR="003635CD" w:rsidRPr="003635CD">
            <w:rPr>
              <w:rStyle w:val="a8"/>
              <w:b w:val="0"/>
              <w:bCs w:val="0"/>
            </w:rPr>
            <w:t>Исследование</w:t>
          </w:r>
          <w:r w:rsidR="003635CD" w:rsidRPr="003635CD">
            <w:rPr>
              <w:rStyle w:val="a8"/>
              <w:b w:val="0"/>
              <w:bCs w:val="0"/>
              <w:lang w:val="en-US"/>
            </w:rPr>
            <w:t xml:space="preserve"> </w:t>
          </w:r>
          <w:r w:rsidR="003635CD" w:rsidRPr="003635CD">
            <w:rPr>
              <w:rStyle w:val="a8"/>
              <w:b w:val="0"/>
              <w:bCs w:val="0"/>
            </w:rPr>
            <w:t>применения</w:t>
          </w:r>
          <w:r w:rsidR="003635CD" w:rsidRPr="003635CD">
            <w:rPr>
              <w:rStyle w:val="a8"/>
              <w:b w:val="0"/>
              <w:bCs w:val="0"/>
              <w:lang w:val="en-US"/>
            </w:rPr>
            <w:t xml:space="preserve"> NDVI</w:t>
          </w:r>
          <w:r w:rsidR="003635CD" w:rsidRPr="003635CD">
            <w:rPr>
              <w:rStyle w:val="a8"/>
              <w:b w:val="0"/>
              <w:bCs w:val="0"/>
              <w:vertAlign w:val="subscript"/>
              <w:lang w:val="en-US"/>
            </w:rPr>
            <w:t>G</w:t>
          </w:r>
          <w:r w:rsidR="003635CD" w:rsidRPr="003635CD">
            <w:rPr>
              <w:rStyle w:val="a8"/>
              <w:b w:val="0"/>
              <w:bCs w:val="0"/>
              <w:lang w:val="en-US"/>
            </w:rPr>
            <w:t xml:space="preserve"> </w:t>
          </w:r>
          <w:r w:rsidR="003635CD" w:rsidRPr="003635CD">
            <w:rPr>
              <w:rStyle w:val="a8"/>
              <w:b w:val="0"/>
              <w:bCs w:val="0"/>
            </w:rPr>
            <w:t>аналога</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_Toc74818562 \h </w:instrText>
          </w:r>
          <w:r w:rsidR="003635CD" w:rsidRPr="003635CD">
            <w:rPr>
              <w:b w:val="0"/>
              <w:bCs w:val="0"/>
              <w:webHidden/>
            </w:rPr>
          </w:r>
          <w:r w:rsidR="003635CD" w:rsidRPr="003635CD">
            <w:rPr>
              <w:b w:val="0"/>
              <w:bCs w:val="0"/>
              <w:webHidden/>
            </w:rPr>
            <w:fldChar w:fldCharType="separate"/>
          </w:r>
          <w:ins w:id="167" w:author="Автор">
            <w:r w:rsidR="00411EFC">
              <w:rPr>
                <w:b w:val="0"/>
                <w:bCs w:val="0"/>
                <w:webHidden/>
              </w:rPr>
              <w:t>29</w:t>
            </w:r>
          </w:ins>
          <w:del w:id="168" w:author="Автор">
            <w:r w:rsidR="00411EFC" w:rsidDel="00411EFC">
              <w:rPr>
                <w:b w:val="0"/>
                <w:bCs w:val="0"/>
                <w:webHidden/>
              </w:rPr>
              <w:delText>28</w:delText>
            </w:r>
          </w:del>
          <w:r w:rsidR="003635CD" w:rsidRPr="003635CD">
            <w:rPr>
              <w:b w:val="0"/>
              <w:bCs w:val="0"/>
              <w:webHidden/>
            </w:rPr>
            <w:fldChar w:fldCharType="end"/>
          </w:r>
          <w:r>
            <w:rPr>
              <w:b w:val="0"/>
              <w:bCs w:val="0"/>
            </w:rPr>
            <w:fldChar w:fldCharType="end"/>
          </w:r>
        </w:p>
        <w:p w14:paraId="7E9A8633" w14:textId="47144C3A"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"_Toc74818563" </w:instrText>
          </w:r>
          <w:r>
            <w:fldChar w:fldCharType="separate"/>
          </w:r>
          <w:r w:rsidR="003635CD" w:rsidRPr="003635CD">
            <w:rPr>
              <w:rStyle w:val="a8"/>
              <w:noProof/>
            </w:rPr>
            <w:t>4.2.1</w:t>
          </w:r>
          <w:r w:rsidR="003635CD" w:rsidRPr="003635CD">
            <w:rPr>
              <w:rFonts w:asciiTheme="minorHAnsi" w:eastAsiaTheme="minorEastAsia" w:hAnsiTheme="minorHAnsi" w:cstheme="minorBidi"/>
              <w:noProof/>
              <w:sz w:val="22"/>
              <w:szCs w:val="22"/>
            </w:rPr>
            <w:tab/>
          </w:r>
          <w:r w:rsidR="003635CD" w:rsidRPr="003635CD">
            <w:rPr>
              <w:rStyle w:val="a8"/>
              <w:noProof/>
            </w:rPr>
            <w:t xml:space="preserve">Расчет </w:t>
          </w:r>
          <w:r w:rsidR="003635CD" w:rsidRPr="003635CD">
            <w:rPr>
              <w:rStyle w:val="a8"/>
              <w:noProof/>
              <w:lang w:val="en-US"/>
            </w:rPr>
            <w:t>NDVI</w:t>
          </w:r>
          <w:r w:rsidR="003635CD" w:rsidRPr="003635CD">
            <w:rPr>
              <w:rStyle w:val="a8"/>
              <w:noProof/>
              <w:vertAlign w:val="subscript"/>
              <w:lang w:val="en-US"/>
            </w:rPr>
            <w:t>G</w:t>
          </w:r>
          <w:r w:rsidR="003635CD" w:rsidRPr="003635CD">
            <w:rPr>
              <w:rStyle w:val="a8"/>
              <w:noProof/>
            </w:rPr>
            <w:t xml:space="preserve"> образов изображений</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_Toc74818563 \h </w:instrText>
          </w:r>
          <w:r w:rsidR="003635CD" w:rsidRPr="003635CD">
            <w:rPr>
              <w:noProof/>
              <w:webHidden/>
            </w:rPr>
          </w:r>
          <w:r w:rsidR="003635CD" w:rsidRPr="003635CD">
            <w:rPr>
              <w:noProof/>
              <w:webHidden/>
            </w:rPr>
            <w:fldChar w:fldCharType="separate"/>
          </w:r>
          <w:ins w:id="169" w:author="Автор">
            <w:r w:rsidR="00411EFC">
              <w:rPr>
                <w:noProof/>
                <w:webHidden/>
              </w:rPr>
              <w:t>30</w:t>
            </w:r>
          </w:ins>
          <w:del w:id="170" w:author="Автор">
            <w:r w:rsidR="00411EFC" w:rsidDel="00411EFC">
              <w:rPr>
                <w:noProof/>
                <w:webHidden/>
              </w:rPr>
              <w:delText>29</w:delText>
            </w:r>
          </w:del>
          <w:r w:rsidR="003635CD" w:rsidRPr="003635CD">
            <w:rPr>
              <w:noProof/>
              <w:webHidden/>
            </w:rPr>
            <w:fldChar w:fldCharType="end"/>
          </w:r>
          <w:r>
            <w:rPr>
              <w:noProof/>
            </w:rPr>
            <w:fldChar w:fldCharType="end"/>
          </w:r>
        </w:p>
        <w:p w14:paraId="091B3D01" w14:textId="70BD319F"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"_Toc74818564" </w:instrText>
          </w:r>
          <w:r>
            <w:fldChar w:fldCharType="separate"/>
          </w:r>
          <w:r w:rsidR="003635CD" w:rsidRPr="003635CD">
            <w:rPr>
              <w:rStyle w:val="a8"/>
              <w:noProof/>
            </w:rPr>
            <w:t>4.2.2</w:t>
          </w:r>
          <w:r w:rsidR="003635CD" w:rsidRPr="003635CD">
            <w:rPr>
              <w:rFonts w:asciiTheme="minorHAnsi" w:eastAsiaTheme="minorEastAsia" w:hAnsiTheme="minorHAnsi" w:cstheme="minorBidi"/>
              <w:noProof/>
              <w:sz w:val="22"/>
              <w:szCs w:val="22"/>
            </w:rPr>
            <w:tab/>
          </w:r>
          <w:r w:rsidR="003635CD" w:rsidRPr="003635CD">
            <w:rPr>
              <w:rStyle w:val="a8"/>
              <w:noProof/>
            </w:rPr>
            <w:t xml:space="preserve">Результаты использования вектора </w:t>
          </w:r>
          <w:r w:rsidR="003635CD" w:rsidRPr="003635CD">
            <w:rPr>
              <w:rStyle w:val="a8"/>
              <w:noProof/>
              <w:lang w:val="en-US"/>
            </w:rPr>
            <w:t>NDVI</w:t>
          </w:r>
          <w:r w:rsidR="003635CD" w:rsidRPr="003635CD">
            <w:rPr>
              <w:rStyle w:val="a8"/>
              <w:noProof/>
              <w:vertAlign w:val="subscript"/>
              <w:lang w:val="en-US"/>
            </w:rPr>
            <w:t>G</w:t>
          </w:r>
          <w:r w:rsidR="003635CD" w:rsidRPr="003635CD">
            <w:rPr>
              <w:rStyle w:val="a8"/>
              <w:noProof/>
            </w:rPr>
            <w:t xml:space="preserve"> признаков</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_Toc74818564 \h </w:instrText>
          </w:r>
          <w:r w:rsidR="003635CD" w:rsidRPr="003635CD">
            <w:rPr>
              <w:noProof/>
              <w:webHidden/>
            </w:rPr>
          </w:r>
          <w:r w:rsidR="003635CD" w:rsidRPr="003635CD">
            <w:rPr>
              <w:noProof/>
              <w:webHidden/>
            </w:rPr>
            <w:fldChar w:fldCharType="separate"/>
          </w:r>
          <w:ins w:id="171" w:author="Автор">
            <w:r w:rsidR="00411EFC">
              <w:rPr>
                <w:noProof/>
                <w:webHidden/>
              </w:rPr>
              <w:t>31</w:t>
            </w:r>
          </w:ins>
          <w:del w:id="172" w:author="Автор">
            <w:r w:rsidR="00411EFC" w:rsidDel="00411EFC">
              <w:rPr>
                <w:noProof/>
                <w:webHidden/>
              </w:rPr>
              <w:delText>30</w:delText>
            </w:r>
          </w:del>
          <w:r w:rsidR="003635CD" w:rsidRPr="003635CD">
            <w:rPr>
              <w:noProof/>
              <w:webHidden/>
            </w:rPr>
            <w:fldChar w:fldCharType="end"/>
          </w:r>
          <w:r>
            <w:rPr>
              <w:noProof/>
            </w:rPr>
            <w:fldChar w:fldCharType="end"/>
          </w:r>
        </w:p>
        <w:p w14:paraId="7500072F" w14:textId="2E3E4542"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"_Toc74818565" </w:instrText>
          </w:r>
          <w:r>
            <w:fldChar w:fldCharType="separate"/>
          </w:r>
          <w:r w:rsidR="003635CD" w:rsidRPr="003635CD">
            <w:rPr>
              <w:rStyle w:val="a8"/>
              <w:b w:val="0"/>
              <w:bCs w:val="0"/>
            </w:rPr>
            <w:t>4.3</w:t>
          </w:r>
          <w:r w:rsidR="003635CD" w:rsidRPr="003635CD">
            <w:rPr>
              <w:rFonts w:asciiTheme="minorHAnsi" w:eastAsiaTheme="minorEastAsia" w:hAnsiTheme="minorHAnsi" w:cstheme="minorBidi"/>
              <w:b w:val="0"/>
              <w:bCs w:val="0"/>
              <w:sz w:val="22"/>
              <w:szCs w:val="22"/>
            </w:rPr>
            <w:tab/>
          </w:r>
          <w:r w:rsidR="003635CD" w:rsidRPr="003635CD">
            <w:rPr>
              <w:rStyle w:val="a8"/>
              <w:b w:val="0"/>
              <w:bCs w:val="0"/>
            </w:rPr>
            <w:t xml:space="preserve">Построение </w:t>
          </w:r>
          <w:r w:rsidR="003635CD" w:rsidRPr="003635CD">
            <w:rPr>
              <w:rStyle w:val="a8"/>
              <w:b w:val="0"/>
              <w:bCs w:val="0"/>
              <w:lang w:val="en-US"/>
            </w:rPr>
            <w:t>XAI</w:t>
          </w:r>
          <w:r w:rsidR="003635CD" w:rsidRPr="003635CD">
            <w:rPr>
              <w:rStyle w:val="a8"/>
              <w:b w:val="0"/>
              <w:bCs w:val="0"/>
            </w:rPr>
            <w:t>-блока в эксперименте на реальных условиях</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_Toc74818565 \h </w:instrText>
          </w:r>
          <w:r w:rsidR="003635CD" w:rsidRPr="003635CD">
            <w:rPr>
              <w:b w:val="0"/>
              <w:bCs w:val="0"/>
              <w:webHidden/>
            </w:rPr>
          </w:r>
          <w:r w:rsidR="003635CD" w:rsidRPr="003635CD">
            <w:rPr>
              <w:b w:val="0"/>
              <w:bCs w:val="0"/>
              <w:webHidden/>
            </w:rPr>
            <w:fldChar w:fldCharType="separate"/>
          </w:r>
          <w:ins w:id="173" w:author="Автор">
            <w:r w:rsidR="00411EFC">
              <w:rPr>
                <w:b w:val="0"/>
                <w:bCs w:val="0"/>
                <w:webHidden/>
              </w:rPr>
              <w:t>32</w:t>
            </w:r>
            <w:del w:id="174" w:author="Автор">
              <w:r w:rsidR="00F667AA" w:rsidDel="00411EFC">
                <w:rPr>
                  <w:b w:val="0"/>
                  <w:bCs w:val="0"/>
                  <w:webHidden/>
                </w:rPr>
                <w:delText>31</w:delText>
              </w:r>
            </w:del>
          </w:ins>
          <w:del w:id="175" w:author="Автор">
            <w:r w:rsidR="00E3074E" w:rsidDel="00411EFC">
              <w:rPr>
                <w:b w:val="0"/>
                <w:bCs w:val="0"/>
                <w:webHidden/>
              </w:rPr>
              <w:delText>32</w:delText>
            </w:r>
          </w:del>
          <w:r w:rsidR="003635CD" w:rsidRPr="003635CD">
            <w:rPr>
              <w:b w:val="0"/>
              <w:bCs w:val="0"/>
              <w:webHidden/>
            </w:rPr>
            <w:fldChar w:fldCharType="end"/>
          </w:r>
          <w:r>
            <w:rPr>
              <w:b w:val="0"/>
              <w:bCs w:val="0"/>
            </w:rPr>
            <w:fldChar w:fldCharType="end"/>
          </w:r>
        </w:p>
        <w:p w14:paraId="1D207C47" w14:textId="25F3B305"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"_Toc74818566" </w:instrText>
          </w:r>
          <w:r>
            <w:fldChar w:fldCharType="separate"/>
          </w:r>
          <w:r w:rsidR="003635CD" w:rsidRPr="003635CD">
            <w:rPr>
              <w:rStyle w:val="a8"/>
              <w:noProof/>
            </w:rPr>
            <w:t>4.3.1</w:t>
          </w:r>
          <w:r w:rsidR="003635CD" w:rsidRPr="003635CD">
            <w:rPr>
              <w:rFonts w:asciiTheme="minorHAnsi" w:eastAsiaTheme="minorEastAsia" w:hAnsiTheme="minorHAnsi" w:cstheme="minorBidi"/>
              <w:noProof/>
              <w:sz w:val="22"/>
              <w:szCs w:val="22"/>
            </w:rPr>
            <w:tab/>
          </w:r>
          <w:r w:rsidR="003635CD" w:rsidRPr="003635CD">
            <w:rPr>
              <w:rStyle w:val="a8"/>
              <w:noProof/>
            </w:rPr>
            <w:t>Подготовка набора данных</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_Toc74818566 \h </w:instrText>
          </w:r>
          <w:r w:rsidR="003635CD" w:rsidRPr="003635CD">
            <w:rPr>
              <w:noProof/>
              <w:webHidden/>
            </w:rPr>
          </w:r>
          <w:r w:rsidR="003635CD" w:rsidRPr="003635CD">
            <w:rPr>
              <w:noProof/>
              <w:webHidden/>
            </w:rPr>
            <w:fldChar w:fldCharType="separate"/>
          </w:r>
          <w:ins w:id="176" w:author="Автор">
            <w:r w:rsidR="00411EFC">
              <w:rPr>
                <w:noProof/>
                <w:webHidden/>
              </w:rPr>
              <w:t>33</w:t>
            </w:r>
          </w:ins>
          <w:del w:id="177" w:author="Автор">
            <w:r w:rsidR="00411EFC" w:rsidDel="00411EFC">
              <w:rPr>
                <w:noProof/>
                <w:webHidden/>
              </w:rPr>
              <w:delText>32</w:delText>
            </w:r>
          </w:del>
          <w:r w:rsidR="003635CD" w:rsidRPr="003635CD">
            <w:rPr>
              <w:noProof/>
              <w:webHidden/>
            </w:rPr>
            <w:fldChar w:fldCharType="end"/>
          </w:r>
          <w:r>
            <w:rPr>
              <w:noProof/>
            </w:rPr>
            <w:fldChar w:fldCharType="end"/>
          </w:r>
        </w:p>
        <w:p w14:paraId="024C8058" w14:textId="34D5C689"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"_Toc74818567" </w:instrText>
          </w:r>
          <w:r>
            <w:fldChar w:fldCharType="separate"/>
          </w:r>
          <w:r w:rsidR="003635CD" w:rsidRPr="003635CD">
            <w:rPr>
              <w:rStyle w:val="a8"/>
              <w:noProof/>
            </w:rPr>
            <w:t>4.3.2</w:t>
          </w:r>
          <w:r w:rsidR="003635CD" w:rsidRPr="003635CD">
            <w:rPr>
              <w:rFonts w:asciiTheme="minorHAnsi" w:eastAsiaTheme="minorEastAsia" w:hAnsiTheme="minorHAnsi" w:cstheme="minorBidi"/>
              <w:noProof/>
              <w:sz w:val="22"/>
              <w:szCs w:val="22"/>
            </w:rPr>
            <w:tab/>
          </w:r>
          <w:r w:rsidR="003635CD" w:rsidRPr="003635CD">
            <w:rPr>
              <w:rStyle w:val="a8"/>
              <w:noProof/>
            </w:rPr>
            <w:t>Предварительная обработка изображений</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_Toc74818567 \h </w:instrText>
          </w:r>
          <w:r w:rsidR="003635CD" w:rsidRPr="003635CD">
            <w:rPr>
              <w:noProof/>
              <w:webHidden/>
            </w:rPr>
          </w:r>
          <w:r w:rsidR="003635CD" w:rsidRPr="003635CD">
            <w:rPr>
              <w:noProof/>
              <w:webHidden/>
            </w:rPr>
            <w:fldChar w:fldCharType="separate"/>
          </w:r>
          <w:ins w:id="178" w:author="Автор">
            <w:r w:rsidR="00411EFC">
              <w:rPr>
                <w:noProof/>
                <w:webHidden/>
              </w:rPr>
              <w:t>34</w:t>
            </w:r>
            <w:del w:id="179" w:author="Автор">
              <w:r w:rsidR="00F667AA" w:rsidDel="00411EFC">
                <w:rPr>
                  <w:noProof/>
                  <w:webHidden/>
                </w:rPr>
                <w:delText>33</w:delText>
              </w:r>
            </w:del>
          </w:ins>
          <w:del w:id="180" w:author="Автор">
            <w:r w:rsidR="00E3074E" w:rsidDel="00411EFC">
              <w:rPr>
                <w:noProof/>
                <w:webHidden/>
              </w:rPr>
              <w:delText>34</w:delText>
            </w:r>
          </w:del>
          <w:r w:rsidR="003635CD" w:rsidRPr="003635CD">
            <w:rPr>
              <w:noProof/>
              <w:webHidden/>
            </w:rPr>
            <w:fldChar w:fldCharType="end"/>
          </w:r>
          <w:r>
            <w:rPr>
              <w:noProof/>
            </w:rPr>
            <w:fldChar w:fldCharType="end"/>
          </w:r>
        </w:p>
        <w:p w14:paraId="4BE46D8F" w14:textId="082E5276"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"_Toc74818568" </w:instrText>
          </w:r>
          <w:r>
            <w:fldChar w:fldCharType="separate"/>
          </w:r>
          <w:r w:rsidR="003635CD" w:rsidRPr="003635CD">
            <w:rPr>
              <w:rStyle w:val="a8"/>
              <w:noProof/>
            </w:rPr>
            <w:t>4.3.3</w:t>
          </w:r>
          <w:r w:rsidR="003635CD" w:rsidRPr="003635CD">
            <w:rPr>
              <w:rFonts w:asciiTheme="minorHAnsi" w:eastAsiaTheme="minorEastAsia" w:hAnsiTheme="minorHAnsi" w:cstheme="minorBidi"/>
              <w:noProof/>
              <w:sz w:val="22"/>
              <w:szCs w:val="22"/>
            </w:rPr>
            <w:tab/>
          </w:r>
          <w:r w:rsidR="003635CD" w:rsidRPr="003635CD">
            <w:rPr>
              <w:rStyle w:val="a8"/>
              <w:noProof/>
            </w:rPr>
            <w:t>Анализ результатов эксперимента</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_Toc74818568 \h </w:instrText>
          </w:r>
          <w:r w:rsidR="003635CD" w:rsidRPr="003635CD">
            <w:rPr>
              <w:noProof/>
              <w:webHidden/>
            </w:rPr>
          </w:r>
          <w:r w:rsidR="003635CD" w:rsidRPr="003635CD">
            <w:rPr>
              <w:noProof/>
              <w:webHidden/>
            </w:rPr>
            <w:fldChar w:fldCharType="separate"/>
          </w:r>
          <w:ins w:id="181" w:author="Автор">
            <w:r w:rsidR="00411EFC">
              <w:rPr>
                <w:noProof/>
                <w:webHidden/>
              </w:rPr>
              <w:t>36</w:t>
            </w:r>
          </w:ins>
          <w:del w:id="182" w:author="Автор">
            <w:r w:rsidR="00411EFC" w:rsidDel="00411EFC">
              <w:rPr>
                <w:noProof/>
                <w:webHidden/>
              </w:rPr>
              <w:delText>35</w:delText>
            </w:r>
          </w:del>
          <w:r w:rsidR="003635CD" w:rsidRPr="003635CD">
            <w:rPr>
              <w:noProof/>
              <w:webHidden/>
            </w:rPr>
            <w:fldChar w:fldCharType="end"/>
          </w:r>
          <w:r>
            <w:rPr>
              <w:noProof/>
            </w:rPr>
            <w:fldChar w:fldCharType="end"/>
          </w:r>
        </w:p>
        <w:p w14:paraId="154BECA2" w14:textId="42CEF234"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"_Toc74818569" </w:instrText>
          </w:r>
          <w:r>
            <w:fldChar w:fldCharType="separate"/>
          </w:r>
          <w:r w:rsidR="003635CD" w:rsidRPr="003635CD">
            <w:rPr>
              <w:rStyle w:val="a8"/>
              <w:noProof/>
            </w:rPr>
            <w:t>4.3.4</w:t>
          </w:r>
          <w:r w:rsidR="003635CD" w:rsidRPr="003635CD">
            <w:rPr>
              <w:rFonts w:asciiTheme="minorHAnsi" w:eastAsiaTheme="minorEastAsia" w:hAnsiTheme="minorHAnsi" w:cstheme="minorBidi"/>
              <w:noProof/>
              <w:sz w:val="22"/>
              <w:szCs w:val="22"/>
            </w:rPr>
            <w:tab/>
          </w:r>
          <w:r w:rsidR="003635CD" w:rsidRPr="003635CD">
            <w:rPr>
              <w:rStyle w:val="a8"/>
              <w:noProof/>
            </w:rPr>
            <w:t xml:space="preserve">Модель регрессии </w:t>
          </w:r>
          <w:r w:rsidR="003635CD" w:rsidRPr="003635CD">
            <w:rPr>
              <w:rStyle w:val="a8"/>
              <w:noProof/>
              <w:lang w:val="en-US"/>
            </w:rPr>
            <w:t>SLP</w:t>
          </w:r>
          <w:r w:rsidR="003635CD" w:rsidRPr="003635CD">
            <w:rPr>
              <w:rStyle w:val="a8"/>
              <w:noProof/>
            </w:rPr>
            <w:t xml:space="preserve"> и ее анализ</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_Toc74818569 \h </w:instrText>
          </w:r>
          <w:r w:rsidR="003635CD" w:rsidRPr="003635CD">
            <w:rPr>
              <w:noProof/>
              <w:webHidden/>
            </w:rPr>
          </w:r>
          <w:r w:rsidR="003635CD" w:rsidRPr="003635CD">
            <w:rPr>
              <w:noProof/>
              <w:webHidden/>
            </w:rPr>
            <w:fldChar w:fldCharType="separate"/>
          </w:r>
          <w:ins w:id="183" w:author="Автор">
            <w:r w:rsidR="00411EFC">
              <w:rPr>
                <w:noProof/>
                <w:webHidden/>
              </w:rPr>
              <w:t>39</w:t>
            </w:r>
            <w:del w:id="184" w:author="Автор">
              <w:r w:rsidR="00F667AA" w:rsidDel="00411EFC">
                <w:rPr>
                  <w:noProof/>
                  <w:webHidden/>
                </w:rPr>
                <w:delText>38</w:delText>
              </w:r>
            </w:del>
          </w:ins>
          <w:del w:id="185" w:author="Автор">
            <w:r w:rsidR="00E3074E" w:rsidDel="00411EFC">
              <w:rPr>
                <w:noProof/>
                <w:webHidden/>
              </w:rPr>
              <w:delText>39</w:delText>
            </w:r>
          </w:del>
          <w:r w:rsidR="003635CD" w:rsidRPr="003635CD">
            <w:rPr>
              <w:noProof/>
              <w:webHidden/>
            </w:rPr>
            <w:fldChar w:fldCharType="end"/>
          </w:r>
          <w:r>
            <w:rPr>
              <w:noProof/>
            </w:rPr>
            <w:fldChar w:fldCharType="end"/>
          </w:r>
        </w:p>
        <w:p w14:paraId="1CC1B9A0" w14:textId="182E916E" w:rsidR="003635CD" w:rsidRPr="003635CD" w:rsidRDefault="006B6125">
          <w:pPr>
            <w:pStyle w:val="32"/>
            <w:rPr>
              <w:rFonts w:asciiTheme="minorHAnsi" w:eastAsiaTheme="minorEastAsia" w:hAnsiTheme="minorHAnsi" w:cstheme="minorBidi"/>
              <w:noProof/>
              <w:sz w:val="22"/>
              <w:szCs w:val="22"/>
            </w:rPr>
          </w:pPr>
          <w:r>
            <w:fldChar w:fldCharType="begin"/>
          </w:r>
          <w:r>
            <w:instrText xml:space="preserve"> HYPERLINK \l "_Toc74818570" </w:instrText>
          </w:r>
          <w:r>
            <w:fldChar w:fldCharType="separate"/>
          </w:r>
          <w:r w:rsidR="003635CD" w:rsidRPr="003635CD">
            <w:rPr>
              <w:rStyle w:val="a8"/>
              <w:noProof/>
            </w:rPr>
            <w:t>4.3.5</w:t>
          </w:r>
          <w:r w:rsidR="003635CD" w:rsidRPr="003635CD">
            <w:rPr>
              <w:rFonts w:asciiTheme="minorHAnsi" w:eastAsiaTheme="minorEastAsia" w:hAnsiTheme="minorHAnsi" w:cstheme="minorBidi"/>
              <w:noProof/>
              <w:sz w:val="22"/>
              <w:szCs w:val="22"/>
            </w:rPr>
            <w:tab/>
          </w:r>
          <w:r w:rsidR="003635CD" w:rsidRPr="003635CD">
            <w:rPr>
              <w:rStyle w:val="a8"/>
              <w:noProof/>
            </w:rPr>
            <w:t>Результаты исследования</w:t>
          </w:r>
          <w:r w:rsidR="003635CD" w:rsidRPr="003635CD">
            <w:rPr>
              <w:noProof/>
              <w:webHidden/>
            </w:rPr>
            <w:tab/>
          </w:r>
          <w:r w:rsidR="003635CD" w:rsidRPr="003635CD">
            <w:rPr>
              <w:noProof/>
              <w:webHidden/>
            </w:rPr>
            <w:fldChar w:fldCharType="begin"/>
          </w:r>
          <w:r w:rsidR="003635CD" w:rsidRPr="003635CD">
            <w:rPr>
              <w:noProof/>
              <w:webHidden/>
            </w:rPr>
            <w:instrText xml:space="preserve"> PAGEREF _Toc74818570 \h </w:instrText>
          </w:r>
          <w:r w:rsidR="003635CD" w:rsidRPr="003635CD">
            <w:rPr>
              <w:noProof/>
              <w:webHidden/>
            </w:rPr>
          </w:r>
          <w:r w:rsidR="003635CD" w:rsidRPr="003635CD">
            <w:rPr>
              <w:noProof/>
              <w:webHidden/>
            </w:rPr>
            <w:fldChar w:fldCharType="separate"/>
          </w:r>
          <w:ins w:id="186" w:author="Автор">
            <w:r w:rsidR="00411EFC">
              <w:rPr>
                <w:noProof/>
                <w:webHidden/>
              </w:rPr>
              <w:t>43</w:t>
            </w:r>
          </w:ins>
          <w:del w:id="187" w:author="Автор">
            <w:r w:rsidR="00411EFC" w:rsidDel="00411EFC">
              <w:rPr>
                <w:noProof/>
                <w:webHidden/>
              </w:rPr>
              <w:delText>42</w:delText>
            </w:r>
          </w:del>
          <w:r w:rsidR="003635CD" w:rsidRPr="003635CD">
            <w:rPr>
              <w:noProof/>
              <w:webHidden/>
            </w:rPr>
            <w:fldChar w:fldCharType="end"/>
          </w:r>
          <w:r>
            <w:rPr>
              <w:noProof/>
            </w:rPr>
            <w:fldChar w:fldCharType="end"/>
          </w:r>
        </w:p>
        <w:p w14:paraId="4EFB007F" w14:textId="4D8DE8F3"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"_Toc74818571" </w:instrText>
          </w:r>
          <w:r>
            <w:fldChar w:fldCharType="separate"/>
          </w:r>
          <w:r w:rsidR="003635CD" w:rsidRPr="003635CD">
            <w:rPr>
              <w:rStyle w:val="a8"/>
              <w:b w:val="0"/>
              <w:bCs w:val="0"/>
            </w:rPr>
            <w:t>4.4</w:t>
          </w:r>
          <w:r w:rsidR="003635CD" w:rsidRPr="003635CD">
            <w:rPr>
              <w:rFonts w:asciiTheme="minorHAnsi" w:eastAsiaTheme="minorEastAsia" w:hAnsiTheme="minorHAnsi" w:cstheme="minorBidi"/>
              <w:b w:val="0"/>
              <w:bCs w:val="0"/>
              <w:sz w:val="22"/>
              <w:szCs w:val="22"/>
            </w:rPr>
            <w:tab/>
          </w:r>
          <w:r w:rsidR="003635CD" w:rsidRPr="003635CD">
            <w:rPr>
              <w:rStyle w:val="a8"/>
              <w:b w:val="0"/>
              <w:bCs w:val="0"/>
            </w:rPr>
            <w:t>Инструменты исследования</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_Toc74818571 \h </w:instrText>
          </w:r>
          <w:r w:rsidR="003635CD" w:rsidRPr="003635CD">
            <w:rPr>
              <w:b w:val="0"/>
              <w:bCs w:val="0"/>
              <w:webHidden/>
            </w:rPr>
          </w:r>
          <w:r w:rsidR="003635CD" w:rsidRPr="003635CD">
            <w:rPr>
              <w:b w:val="0"/>
              <w:bCs w:val="0"/>
              <w:webHidden/>
            </w:rPr>
            <w:fldChar w:fldCharType="separate"/>
          </w:r>
          <w:ins w:id="188" w:author="Автор">
            <w:r w:rsidR="00411EFC">
              <w:rPr>
                <w:b w:val="0"/>
                <w:bCs w:val="0"/>
                <w:webHidden/>
              </w:rPr>
              <w:t>44</w:t>
            </w:r>
          </w:ins>
          <w:del w:id="189" w:author="Автор">
            <w:r w:rsidR="00411EFC" w:rsidDel="00411EFC">
              <w:rPr>
                <w:b w:val="0"/>
                <w:bCs w:val="0"/>
                <w:webHidden/>
              </w:rPr>
              <w:delText>43</w:delText>
            </w:r>
          </w:del>
          <w:r w:rsidR="003635CD" w:rsidRPr="003635CD">
            <w:rPr>
              <w:b w:val="0"/>
              <w:bCs w:val="0"/>
              <w:webHidden/>
            </w:rPr>
            <w:fldChar w:fldCharType="end"/>
          </w:r>
          <w:r>
            <w:rPr>
              <w:b w:val="0"/>
              <w:bCs w:val="0"/>
            </w:rPr>
            <w:fldChar w:fldCharType="end"/>
          </w:r>
        </w:p>
        <w:p w14:paraId="0E4EEC05" w14:textId="0D74648E"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"_Toc74818572" </w:instrText>
          </w:r>
          <w:r>
            <w:fldChar w:fldCharType="separate"/>
          </w:r>
          <w:r w:rsidR="003635CD" w:rsidRPr="003635CD">
            <w:rPr>
              <w:rStyle w:val="a8"/>
              <w:b w:val="0"/>
              <w:bCs w:val="0"/>
            </w:rPr>
            <w:t>4.5</w:t>
          </w:r>
          <w:r w:rsidR="003635CD" w:rsidRPr="003635CD">
            <w:rPr>
              <w:rFonts w:asciiTheme="minorHAnsi" w:eastAsiaTheme="minorEastAsia" w:hAnsiTheme="minorHAnsi" w:cstheme="minorBidi"/>
              <w:b w:val="0"/>
              <w:bCs w:val="0"/>
              <w:sz w:val="22"/>
              <w:szCs w:val="22"/>
            </w:rPr>
            <w:tab/>
          </w:r>
          <w:r w:rsidR="003635CD" w:rsidRPr="003635CD">
            <w:rPr>
              <w:rStyle w:val="a8"/>
              <w:b w:val="0"/>
              <w:bCs w:val="0"/>
            </w:rPr>
            <w:t>Описание структуры программы</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_Toc74818572 \h </w:instrText>
          </w:r>
          <w:r w:rsidR="003635CD" w:rsidRPr="003635CD">
            <w:rPr>
              <w:b w:val="0"/>
              <w:bCs w:val="0"/>
              <w:webHidden/>
            </w:rPr>
          </w:r>
          <w:r w:rsidR="003635CD" w:rsidRPr="003635CD">
            <w:rPr>
              <w:b w:val="0"/>
              <w:bCs w:val="0"/>
              <w:webHidden/>
            </w:rPr>
            <w:fldChar w:fldCharType="separate"/>
          </w:r>
          <w:ins w:id="190" w:author="Автор">
            <w:r w:rsidR="00411EFC">
              <w:rPr>
                <w:b w:val="0"/>
                <w:bCs w:val="0"/>
                <w:webHidden/>
              </w:rPr>
              <w:t>44</w:t>
            </w:r>
            <w:del w:id="191" w:author="Автор">
              <w:r w:rsidR="00F667AA" w:rsidDel="00411EFC">
                <w:rPr>
                  <w:b w:val="0"/>
                  <w:bCs w:val="0"/>
                  <w:webHidden/>
                </w:rPr>
                <w:delText>43</w:delText>
              </w:r>
            </w:del>
          </w:ins>
          <w:del w:id="192" w:author="Автор">
            <w:r w:rsidR="00E3074E" w:rsidDel="00411EFC">
              <w:rPr>
                <w:b w:val="0"/>
                <w:bCs w:val="0"/>
                <w:webHidden/>
              </w:rPr>
              <w:delText>44</w:delText>
            </w:r>
          </w:del>
          <w:r w:rsidR="003635CD" w:rsidRPr="003635CD">
            <w:rPr>
              <w:b w:val="0"/>
              <w:bCs w:val="0"/>
              <w:webHidden/>
            </w:rPr>
            <w:fldChar w:fldCharType="end"/>
          </w:r>
          <w:r>
            <w:rPr>
              <w:b w:val="0"/>
              <w:bCs w:val="0"/>
            </w:rPr>
            <w:fldChar w:fldCharType="end"/>
          </w:r>
        </w:p>
        <w:p w14:paraId="04C1342B" w14:textId="45425BA6" w:rsidR="003635CD" w:rsidRPr="003635CD" w:rsidRDefault="006B6125">
          <w:pPr>
            <w:pStyle w:val="15"/>
            <w:rPr>
              <w:rFonts w:asciiTheme="minorHAnsi" w:eastAsiaTheme="minorEastAsia" w:hAnsiTheme="minorHAnsi" w:cstheme="minorBidi"/>
              <w:sz w:val="22"/>
              <w:szCs w:val="22"/>
            </w:rPr>
          </w:pPr>
          <w:r>
            <w:fldChar w:fldCharType="begin"/>
          </w:r>
          <w:r>
            <w:instrText xml:space="preserve"> HYPERLINK \l "_Toc74818573" </w:instrText>
          </w:r>
          <w:r>
            <w:fldChar w:fldCharType="separate"/>
          </w:r>
          <w:r w:rsidR="003635CD" w:rsidRPr="003635CD">
            <w:rPr>
              <w:rStyle w:val="a8"/>
            </w:rPr>
            <w:t>5.</w:t>
          </w:r>
          <w:r w:rsidR="003635CD" w:rsidRPr="003635CD">
            <w:rPr>
              <w:rFonts w:asciiTheme="minorHAnsi" w:eastAsiaTheme="minorEastAsia" w:hAnsiTheme="minorHAnsi" w:cstheme="minorBidi"/>
              <w:sz w:val="22"/>
              <w:szCs w:val="22"/>
            </w:rPr>
            <w:tab/>
          </w:r>
          <w:r w:rsidR="003635CD" w:rsidRPr="003635CD">
            <w:rPr>
              <w:rStyle w:val="a8"/>
            </w:rPr>
            <w:t>Заключение</w:t>
          </w:r>
          <w:r w:rsidR="003635CD" w:rsidRPr="003635CD">
            <w:rPr>
              <w:webHidden/>
            </w:rPr>
            <w:tab/>
          </w:r>
          <w:r w:rsidR="003635CD" w:rsidRPr="003635CD">
            <w:rPr>
              <w:webHidden/>
            </w:rPr>
            <w:fldChar w:fldCharType="begin"/>
          </w:r>
          <w:r w:rsidR="003635CD" w:rsidRPr="003635CD">
            <w:rPr>
              <w:webHidden/>
            </w:rPr>
            <w:instrText xml:space="preserve"> PAGEREF _Toc74818573 \h </w:instrText>
          </w:r>
          <w:r w:rsidR="003635CD" w:rsidRPr="003635CD">
            <w:rPr>
              <w:webHidden/>
            </w:rPr>
          </w:r>
          <w:r w:rsidR="003635CD" w:rsidRPr="003635CD">
            <w:rPr>
              <w:webHidden/>
            </w:rPr>
            <w:fldChar w:fldCharType="separate"/>
          </w:r>
          <w:ins w:id="193" w:author="Автор">
            <w:r w:rsidR="00411EFC">
              <w:rPr>
                <w:webHidden/>
              </w:rPr>
              <w:t>46</w:t>
            </w:r>
          </w:ins>
          <w:del w:id="194" w:author="Автор">
            <w:r w:rsidR="00411EFC" w:rsidDel="00411EFC">
              <w:rPr>
                <w:webHidden/>
              </w:rPr>
              <w:delText>45</w:delText>
            </w:r>
          </w:del>
          <w:r w:rsidR="003635CD" w:rsidRPr="003635CD">
            <w:rPr>
              <w:webHidden/>
            </w:rPr>
            <w:fldChar w:fldCharType="end"/>
          </w:r>
          <w:r>
            <w:fldChar w:fldCharType="end"/>
          </w:r>
        </w:p>
        <w:p w14:paraId="02FAF984" w14:textId="1DC2D4C3" w:rsidR="003635CD" w:rsidRPr="003635CD" w:rsidRDefault="006B6125">
          <w:pPr>
            <w:pStyle w:val="15"/>
            <w:rPr>
              <w:rFonts w:asciiTheme="minorHAnsi" w:eastAsiaTheme="minorEastAsia" w:hAnsiTheme="minorHAnsi" w:cstheme="minorBidi"/>
              <w:sz w:val="22"/>
              <w:szCs w:val="22"/>
            </w:rPr>
          </w:pPr>
          <w:r>
            <w:lastRenderedPageBreak/>
            <w:fldChar w:fldCharType="begin"/>
          </w:r>
          <w:r>
            <w:instrText xml:space="preserve"> HYPERLINK \l "_Toc74818574" </w:instrText>
          </w:r>
          <w:r>
            <w:fldChar w:fldCharType="separate"/>
          </w:r>
          <w:r w:rsidR="003635CD" w:rsidRPr="003635CD">
            <w:rPr>
              <w:rStyle w:val="a8"/>
            </w:rPr>
            <w:t>6.</w:t>
          </w:r>
          <w:r w:rsidR="003635CD" w:rsidRPr="003635CD">
            <w:rPr>
              <w:rFonts w:asciiTheme="minorHAnsi" w:eastAsiaTheme="minorEastAsia" w:hAnsiTheme="minorHAnsi" w:cstheme="minorBidi"/>
              <w:sz w:val="22"/>
              <w:szCs w:val="22"/>
            </w:rPr>
            <w:tab/>
          </w:r>
          <w:r w:rsidR="003635CD" w:rsidRPr="003635CD">
            <w:rPr>
              <w:rStyle w:val="a8"/>
            </w:rPr>
            <w:t>Список литературы</w:t>
          </w:r>
          <w:r w:rsidR="003635CD" w:rsidRPr="003635CD">
            <w:rPr>
              <w:webHidden/>
            </w:rPr>
            <w:tab/>
          </w:r>
          <w:r w:rsidR="003635CD" w:rsidRPr="003635CD">
            <w:rPr>
              <w:webHidden/>
            </w:rPr>
            <w:fldChar w:fldCharType="begin"/>
          </w:r>
          <w:r w:rsidR="003635CD" w:rsidRPr="003635CD">
            <w:rPr>
              <w:webHidden/>
            </w:rPr>
            <w:instrText xml:space="preserve"> PAGEREF _Toc74818574 \h </w:instrText>
          </w:r>
          <w:r w:rsidR="003635CD" w:rsidRPr="003635CD">
            <w:rPr>
              <w:webHidden/>
            </w:rPr>
          </w:r>
          <w:r w:rsidR="003635CD" w:rsidRPr="003635CD">
            <w:rPr>
              <w:webHidden/>
            </w:rPr>
            <w:fldChar w:fldCharType="separate"/>
          </w:r>
          <w:ins w:id="195" w:author="Автор">
            <w:r w:rsidR="00411EFC">
              <w:rPr>
                <w:webHidden/>
              </w:rPr>
              <w:t>48</w:t>
            </w:r>
          </w:ins>
          <w:del w:id="196" w:author="Автор">
            <w:r w:rsidR="00411EFC" w:rsidDel="00411EFC">
              <w:rPr>
                <w:webHidden/>
              </w:rPr>
              <w:delText>47</w:delText>
            </w:r>
          </w:del>
          <w:r w:rsidR="003635CD" w:rsidRPr="003635CD">
            <w:rPr>
              <w:webHidden/>
            </w:rPr>
            <w:fldChar w:fldCharType="end"/>
          </w:r>
          <w:r>
            <w:fldChar w:fldCharType="end"/>
          </w:r>
        </w:p>
        <w:p w14:paraId="7142F0A7" w14:textId="5668EE11" w:rsidR="003635CD" w:rsidRPr="003635CD" w:rsidRDefault="006B6125">
          <w:pPr>
            <w:pStyle w:val="15"/>
            <w:rPr>
              <w:rFonts w:asciiTheme="minorHAnsi" w:eastAsiaTheme="minorEastAsia" w:hAnsiTheme="minorHAnsi" w:cstheme="minorBidi"/>
              <w:sz w:val="22"/>
              <w:szCs w:val="22"/>
            </w:rPr>
          </w:pPr>
          <w:r>
            <w:fldChar w:fldCharType="begin"/>
          </w:r>
          <w:r>
            <w:instrText xml:space="preserve"> HYPERLINK \l "_Toc74818575" </w:instrText>
          </w:r>
          <w:r>
            <w:fldChar w:fldCharType="separate"/>
          </w:r>
          <w:r w:rsidR="003635CD" w:rsidRPr="003635CD">
            <w:rPr>
              <w:rStyle w:val="a8"/>
            </w:rPr>
            <w:t>7.</w:t>
          </w:r>
          <w:r w:rsidR="003635CD" w:rsidRPr="003635CD">
            <w:rPr>
              <w:rFonts w:asciiTheme="minorHAnsi" w:eastAsiaTheme="minorEastAsia" w:hAnsiTheme="minorHAnsi" w:cstheme="minorBidi"/>
              <w:sz w:val="22"/>
              <w:szCs w:val="22"/>
            </w:rPr>
            <w:tab/>
          </w:r>
          <w:r w:rsidR="003635CD" w:rsidRPr="003635CD">
            <w:rPr>
              <w:rStyle w:val="a8"/>
            </w:rPr>
            <w:t>Приложени</w:t>
          </w:r>
          <w:r w:rsidR="0064525D">
            <w:rPr>
              <w:rStyle w:val="a8"/>
            </w:rPr>
            <w:t>я</w:t>
          </w:r>
          <w:r w:rsidR="003635CD" w:rsidRPr="003635CD">
            <w:rPr>
              <w:webHidden/>
            </w:rPr>
            <w:tab/>
          </w:r>
          <w:r w:rsidR="003635CD" w:rsidRPr="003635CD">
            <w:rPr>
              <w:webHidden/>
            </w:rPr>
            <w:fldChar w:fldCharType="begin"/>
          </w:r>
          <w:r w:rsidR="003635CD" w:rsidRPr="003635CD">
            <w:rPr>
              <w:webHidden/>
            </w:rPr>
            <w:instrText xml:space="preserve"> PAGEREF _Toc74818575 \h </w:instrText>
          </w:r>
          <w:r w:rsidR="003635CD" w:rsidRPr="003635CD">
            <w:rPr>
              <w:webHidden/>
            </w:rPr>
          </w:r>
          <w:r w:rsidR="003635CD" w:rsidRPr="003635CD">
            <w:rPr>
              <w:webHidden/>
            </w:rPr>
            <w:fldChar w:fldCharType="separate"/>
          </w:r>
          <w:ins w:id="197" w:author="Автор">
            <w:r w:rsidR="00411EFC">
              <w:rPr>
                <w:webHidden/>
              </w:rPr>
              <w:t>49</w:t>
            </w:r>
          </w:ins>
          <w:del w:id="198" w:author="Автор">
            <w:r w:rsidR="00411EFC" w:rsidDel="00411EFC">
              <w:rPr>
                <w:webHidden/>
              </w:rPr>
              <w:delText>48</w:delText>
            </w:r>
          </w:del>
          <w:r w:rsidR="003635CD" w:rsidRPr="003635CD">
            <w:rPr>
              <w:webHidden/>
            </w:rPr>
            <w:fldChar w:fldCharType="end"/>
          </w:r>
          <w:r>
            <w:fldChar w:fldCharType="end"/>
          </w:r>
        </w:p>
        <w:p w14:paraId="30171D40" w14:textId="1281E8FB"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"_Toc74818576" </w:instrText>
          </w:r>
          <w:r>
            <w:fldChar w:fldCharType="separate"/>
          </w:r>
          <w:r w:rsidR="003635CD" w:rsidRPr="003635CD">
            <w:rPr>
              <w:rStyle w:val="a8"/>
              <w:b w:val="0"/>
              <w:bCs w:val="0"/>
            </w:rPr>
            <w:t xml:space="preserve">Приложение </w:t>
          </w:r>
          <w:r w:rsidR="003635CD" w:rsidRPr="003635CD">
            <w:rPr>
              <w:rStyle w:val="a8"/>
              <w:b w:val="0"/>
              <w:bCs w:val="0"/>
              <w:lang w:val="en-US"/>
            </w:rPr>
            <w:t>A</w:t>
          </w:r>
          <w:r w:rsidR="003635CD" w:rsidRPr="003635CD">
            <w:rPr>
              <w:rStyle w:val="a8"/>
              <w:b w:val="0"/>
              <w:bCs w:val="0"/>
            </w:rPr>
            <w:t>. Визуализация локальных признаков.</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_Toc74818576 \h </w:instrText>
          </w:r>
          <w:r w:rsidR="003635CD" w:rsidRPr="003635CD">
            <w:rPr>
              <w:b w:val="0"/>
              <w:bCs w:val="0"/>
              <w:webHidden/>
            </w:rPr>
          </w:r>
          <w:r w:rsidR="003635CD" w:rsidRPr="003635CD">
            <w:rPr>
              <w:b w:val="0"/>
              <w:bCs w:val="0"/>
              <w:webHidden/>
            </w:rPr>
            <w:fldChar w:fldCharType="separate"/>
          </w:r>
          <w:ins w:id="199" w:author="Автор">
            <w:r w:rsidR="00411EFC">
              <w:rPr>
                <w:b w:val="0"/>
                <w:bCs w:val="0"/>
                <w:webHidden/>
              </w:rPr>
              <w:t>49</w:t>
            </w:r>
          </w:ins>
          <w:del w:id="200" w:author="Автор">
            <w:r w:rsidR="00411EFC" w:rsidDel="00411EFC">
              <w:rPr>
                <w:b w:val="0"/>
                <w:bCs w:val="0"/>
                <w:webHidden/>
              </w:rPr>
              <w:delText>48</w:delText>
            </w:r>
          </w:del>
          <w:r w:rsidR="003635CD" w:rsidRPr="003635CD">
            <w:rPr>
              <w:b w:val="0"/>
              <w:bCs w:val="0"/>
              <w:webHidden/>
            </w:rPr>
            <w:fldChar w:fldCharType="end"/>
          </w:r>
          <w:r>
            <w:rPr>
              <w:b w:val="0"/>
              <w:bCs w:val="0"/>
            </w:rPr>
            <w:fldChar w:fldCharType="end"/>
          </w:r>
        </w:p>
        <w:p w14:paraId="01C9DDEC" w14:textId="1CD3A0C1"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"_Toc74818577" </w:instrText>
          </w:r>
          <w:r>
            <w:fldChar w:fldCharType="separate"/>
          </w:r>
          <w:r w:rsidR="003635CD" w:rsidRPr="003635CD">
            <w:rPr>
              <w:rStyle w:val="a8"/>
              <w:b w:val="0"/>
              <w:bCs w:val="0"/>
            </w:rPr>
            <w:t xml:space="preserve">Приложение </w:t>
          </w:r>
          <w:r w:rsidR="003635CD" w:rsidRPr="003635CD">
            <w:rPr>
              <w:rStyle w:val="a8"/>
              <w:b w:val="0"/>
              <w:bCs w:val="0"/>
              <w:lang w:val="en-US"/>
            </w:rPr>
            <w:t>B</w:t>
          </w:r>
          <w:r w:rsidR="003635CD" w:rsidRPr="003635CD">
            <w:rPr>
              <w:rStyle w:val="a8"/>
              <w:b w:val="0"/>
              <w:bCs w:val="0"/>
            </w:rPr>
            <w:t>. Визуализация локальных признаков.</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_Toc74818577 \h </w:instrText>
          </w:r>
          <w:r w:rsidR="003635CD" w:rsidRPr="003635CD">
            <w:rPr>
              <w:b w:val="0"/>
              <w:bCs w:val="0"/>
              <w:webHidden/>
            </w:rPr>
          </w:r>
          <w:r w:rsidR="003635CD" w:rsidRPr="003635CD">
            <w:rPr>
              <w:b w:val="0"/>
              <w:bCs w:val="0"/>
              <w:webHidden/>
            </w:rPr>
            <w:fldChar w:fldCharType="separate"/>
          </w:r>
          <w:ins w:id="201" w:author="Автор">
            <w:r w:rsidR="00411EFC">
              <w:rPr>
                <w:b w:val="0"/>
                <w:bCs w:val="0"/>
                <w:webHidden/>
              </w:rPr>
              <w:t>50</w:t>
            </w:r>
          </w:ins>
          <w:del w:id="202" w:author="Автор">
            <w:r w:rsidR="00411EFC" w:rsidDel="00411EFC">
              <w:rPr>
                <w:b w:val="0"/>
                <w:bCs w:val="0"/>
                <w:webHidden/>
              </w:rPr>
              <w:delText>49</w:delText>
            </w:r>
          </w:del>
          <w:r w:rsidR="003635CD" w:rsidRPr="003635CD">
            <w:rPr>
              <w:b w:val="0"/>
              <w:bCs w:val="0"/>
              <w:webHidden/>
            </w:rPr>
            <w:fldChar w:fldCharType="end"/>
          </w:r>
          <w:r>
            <w:rPr>
              <w:b w:val="0"/>
              <w:bCs w:val="0"/>
            </w:rPr>
            <w:fldChar w:fldCharType="end"/>
          </w:r>
        </w:p>
        <w:p w14:paraId="385346A8" w14:textId="7DCACF19"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"_Toc74818578" </w:instrText>
          </w:r>
          <w:r>
            <w:fldChar w:fldCharType="separate"/>
          </w:r>
          <w:r w:rsidR="003635CD" w:rsidRPr="003635CD">
            <w:rPr>
              <w:rStyle w:val="a8"/>
              <w:b w:val="0"/>
              <w:bCs w:val="0"/>
            </w:rPr>
            <w:t xml:space="preserve">Приложение </w:t>
          </w:r>
          <w:r w:rsidR="003635CD" w:rsidRPr="003635CD">
            <w:rPr>
              <w:rStyle w:val="a8"/>
              <w:b w:val="0"/>
              <w:bCs w:val="0"/>
              <w:lang w:val="en-US"/>
            </w:rPr>
            <w:t>C</w:t>
          </w:r>
          <w:r w:rsidR="003635CD" w:rsidRPr="003635CD">
            <w:rPr>
              <w:rStyle w:val="a8"/>
              <w:b w:val="0"/>
              <w:bCs w:val="0"/>
            </w:rPr>
            <w:t>. Подбор параметров классификаторов.</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_Toc74818578 \h </w:instrText>
          </w:r>
          <w:r w:rsidR="003635CD" w:rsidRPr="003635CD">
            <w:rPr>
              <w:b w:val="0"/>
              <w:bCs w:val="0"/>
              <w:webHidden/>
            </w:rPr>
          </w:r>
          <w:r w:rsidR="003635CD" w:rsidRPr="003635CD">
            <w:rPr>
              <w:b w:val="0"/>
              <w:bCs w:val="0"/>
              <w:webHidden/>
            </w:rPr>
            <w:fldChar w:fldCharType="separate"/>
          </w:r>
          <w:ins w:id="203" w:author="Автор">
            <w:r w:rsidR="00411EFC">
              <w:rPr>
                <w:b w:val="0"/>
                <w:bCs w:val="0"/>
                <w:webHidden/>
              </w:rPr>
              <w:t>51</w:t>
            </w:r>
          </w:ins>
          <w:del w:id="204" w:author="Автор">
            <w:r w:rsidR="00411EFC" w:rsidDel="00411EFC">
              <w:rPr>
                <w:b w:val="0"/>
                <w:bCs w:val="0"/>
                <w:webHidden/>
              </w:rPr>
              <w:delText>50</w:delText>
            </w:r>
          </w:del>
          <w:r w:rsidR="003635CD" w:rsidRPr="003635CD">
            <w:rPr>
              <w:b w:val="0"/>
              <w:bCs w:val="0"/>
              <w:webHidden/>
            </w:rPr>
            <w:fldChar w:fldCharType="end"/>
          </w:r>
          <w:r>
            <w:rPr>
              <w:b w:val="0"/>
              <w:bCs w:val="0"/>
            </w:rPr>
            <w:fldChar w:fldCharType="end"/>
          </w:r>
        </w:p>
        <w:p w14:paraId="6DCA5D0B" w14:textId="6877DAC1"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"_Toc74818579" </w:instrText>
          </w:r>
          <w:r>
            <w:fldChar w:fldCharType="separate"/>
          </w:r>
          <w:r w:rsidR="003635CD" w:rsidRPr="003635CD">
            <w:rPr>
              <w:rStyle w:val="a8"/>
              <w:b w:val="0"/>
              <w:bCs w:val="0"/>
            </w:rPr>
            <w:t xml:space="preserve">Приложение </w:t>
          </w:r>
          <w:r w:rsidR="003635CD" w:rsidRPr="003635CD">
            <w:rPr>
              <w:rStyle w:val="a8"/>
              <w:b w:val="0"/>
              <w:bCs w:val="0"/>
              <w:lang w:val="en-US"/>
            </w:rPr>
            <w:t>D</w:t>
          </w:r>
          <w:r w:rsidR="003635CD" w:rsidRPr="003635CD">
            <w:rPr>
              <w:rStyle w:val="a8"/>
              <w:b w:val="0"/>
              <w:bCs w:val="0"/>
            </w:rPr>
            <w:t xml:space="preserve">. Показатели </w:t>
          </w:r>
          <w:r w:rsidR="003635CD" w:rsidRPr="003635CD">
            <w:rPr>
              <w:rStyle w:val="a8"/>
              <w:b w:val="0"/>
              <w:bCs w:val="0"/>
              <w:lang w:val="en-US"/>
            </w:rPr>
            <w:t>F</w:t>
          </w:r>
          <w:r w:rsidR="003635CD" w:rsidRPr="003635CD">
            <w:rPr>
              <w:rStyle w:val="a8"/>
              <w:b w:val="0"/>
              <w:bCs w:val="0"/>
            </w:rPr>
            <w:t>-</w:t>
          </w:r>
          <w:r w:rsidR="003635CD" w:rsidRPr="003635CD">
            <w:rPr>
              <w:rStyle w:val="a8"/>
              <w:b w:val="0"/>
              <w:bCs w:val="0"/>
              <w:lang w:val="en-US"/>
            </w:rPr>
            <w:t>Score</w:t>
          </w:r>
          <w:r w:rsidR="003635CD" w:rsidRPr="003635CD">
            <w:rPr>
              <w:rStyle w:val="a8"/>
              <w:b w:val="0"/>
              <w:bCs w:val="0"/>
            </w:rPr>
            <w:t xml:space="preserve"> в задаче обнаружения болезни на основе локальных, глобальных и комбинированных признаков в красном канале</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_Toc74818579 \h </w:instrText>
          </w:r>
          <w:r w:rsidR="003635CD" w:rsidRPr="003635CD">
            <w:rPr>
              <w:b w:val="0"/>
              <w:bCs w:val="0"/>
              <w:webHidden/>
            </w:rPr>
          </w:r>
          <w:r w:rsidR="003635CD" w:rsidRPr="003635CD">
            <w:rPr>
              <w:b w:val="0"/>
              <w:bCs w:val="0"/>
              <w:webHidden/>
            </w:rPr>
            <w:fldChar w:fldCharType="separate"/>
          </w:r>
          <w:ins w:id="205" w:author="Автор">
            <w:r w:rsidR="00411EFC">
              <w:rPr>
                <w:b w:val="0"/>
                <w:bCs w:val="0"/>
                <w:webHidden/>
              </w:rPr>
              <w:t>52</w:t>
            </w:r>
          </w:ins>
          <w:del w:id="206" w:author="Автор">
            <w:r w:rsidR="00411EFC" w:rsidDel="00411EFC">
              <w:rPr>
                <w:b w:val="0"/>
                <w:bCs w:val="0"/>
                <w:webHidden/>
              </w:rPr>
              <w:delText>51</w:delText>
            </w:r>
          </w:del>
          <w:r w:rsidR="003635CD" w:rsidRPr="003635CD">
            <w:rPr>
              <w:b w:val="0"/>
              <w:bCs w:val="0"/>
              <w:webHidden/>
            </w:rPr>
            <w:fldChar w:fldCharType="end"/>
          </w:r>
          <w:r>
            <w:rPr>
              <w:b w:val="0"/>
              <w:bCs w:val="0"/>
            </w:rPr>
            <w:fldChar w:fldCharType="end"/>
          </w:r>
        </w:p>
        <w:p w14:paraId="076060D1" w14:textId="591014E0"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"_Toc74818580" </w:instrText>
          </w:r>
          <w:r>
            <w:fldChar w:fldCharType="separate"/>
          </w:r>
          <w:r w:rsidR="003635CD" w:rsidRPr="003635CD">
            <w:rPr>
              <w:rStyle w:val="a8"/>
              <w:b w:val="0"/>
              <w:bCs w:val="0"/>
            </w:rPr>
            <w:t xml:space="preserve">Приложение </w:t>
          </w:r>
          <w:r w:rsidR="003635CD" w:rsidRPr="003635CD">
            <w:rPr>
              <w:rStyle w:val="a8"/>
              <w:b w:val="0"/>
              <w:bCs w:val="0"/>
              <w:lang w:val="en-US"/>
            </w:rPr>
            <w:t>E</w:t>
          </w:r>
          <w:r w:rsidR="003635CD" w:rsidRPr="003635CD">
            <w:rPr>
              <w:rStyle w:val="a8"/>
              <w:b w:val="0"/>
              <w:bCs w:val="0"/>
            </w:rPr>
            <w:t xml:space="preserve">. Показатели </w:t>
          </w:r>
          <w:r w:rsidR="003635CD" w:rsidRPr="003635CD">
            <w:rPr>
              <w:rStyle w:val="a8"/>
              <w:b w:val="0"/>
              <w:bCs w:val="0"/>
              <w:lang w:val="en-US"/>
            </w:rPr>
            <w:t>F</w:t>
          </w:r>
          <w:r w:rsidR="003635CD" w:rsidRPr="003635CD">
            <w:rPr>
              <w:rStyle w:val="a8"/>
              <w:b w:val="0"/>
              <w:bCs w:val="0"/>
            </w:rPr>
            <w:t>-</w:t>
          </w:r>
          <w:r w:rsidR="003635CD" w:rsidRPr="003635CD">
            <w:rPr>
              <w:rStyle w:val="a8"/>
              <w:b w:val="0"/>
              <w:bCs w:val="0"/>
              <w:lang w:val="en-US"/>
            </w:rPr>
            <w:t>Score</w:t>
          </w:r>
          <w:r w:rsidR="003635CD" w:rsidRPr="003635CD">
            <w:rPr>
              <w:rStyle w:val="a8"/>
              <w:b w:val="0"/>
              <w:bCs w:val="0"/>
            </w:rPr>
            <w:t xml:space="preserve"> в задаче классификации болезни на основе локальных, глобальных и комбинированных признаков в красном канале</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_Toc74818580 \h </w:instrText>
          </w:r>
          <w:r w:rsidR="003635CD" w:rsidRPr="003635CD">
            <w:rPr>
              <w:b w:val="0"/>
              <w:bCs w:val="0"/>
              <w:webHidden/>
            </w:rPr>
          </w:r>
          <w:r w:rsidR="003635CD" w:rsidRPr="003635CD">
            <w:rPr>
              <w:b w:val="0"/>
              <w:bCs w:val="0"/>
              <w:webHidden/>
            </w:rPr>
            <w:fldChar w:fldCharType="separate"/>
          </w:r>
          <w:ins w:id="207" w:author="Автор">
            <w:r w:rsidR="00411EFC">
              <w:rPr>
                <w:b w:val="0"/>
                <w:bCs w:val="0"/>
                <w:webHidden/>
              </w:rPr>
              <w:t>52</w:t>
            </w:r>
          </w:ins>
          <w:del w:id="208" w:author="Автор">
            <w:r w:rsidR="00411EFC" w:rsidDel="00411EFC">
              <w:rPr>
                <w:b w:val="0"/>
                <w:bCs w:val="0"/>
                <w:webHidden/>
              </w:rPr>
              <w:delText>51</w:delText>
            </w:r>
          </w:del>
          <w:r w:rsidR="003635CD" w:rsidRPr="003635CD">
            <w:rPr>
              <w:b w:val="0"/>
              <w:bCs w:val="0"/>
              <w:webHidden/>
            </w:rPr>
            <w:fldChar w:fldCharType="end"/>
          </w:r>
          <w:r>
            <w:rPr>
              <w:b w:val="0"/>
              <w:bCs w:val="0"/>
            </w:rPr>
            <w:fldChar w:fldCharType="end"/>
          </w:r>
        </w:p>
        <w:p w14:paraId="176EE21C" w14:textId="58FDAB64"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"_Toc74818581" </w:instrText>
          </w:r>
          <w:r>
            <w:fldChar w:fldCharType="separate"/>
          </w:r>
          <w:r w:rsidR="003635CD" w:rsidRPr="003635CD">
            <w:rPr>
              <w:rStyle w:val="a8"/>
              <w:b w:val="0"/>
              <w:bCs w:val="0"/>
            </w:rPr>
            <w:t xml:space="preserve">Приложение </w:t>
          </w:r>
          <w:r w:rsidR="003635CD" w:rsidRPr="003635CD">
            <w:rPr>
              <w:rStyle w:val="a8"/>
              <w:b w:val="0"/>
              <w:bCs w:val="0"/>
              <w:lang w:val="en-US"/>
            </w:rPr>
            <w:t>F</w:t>
          </w:r>
          <w:r w:rsidR="003635CD" w:rsidRPr="003635CD">
            <w:rPr>
              <w:rStyle w:val="a8"/>
              <w:b w:val="0"/>
              <w:bCs w:val="0"/>
            </w:rPr>
            <w:t xml:space="preserve">. Показатели в задаче обнаружения болезни на основе локальных, глобальных и комбинированных </w:t>
          </w:r>
          <w:r w:rsidR="003635CD" w:rsidRPr="003635CD">
            <w:rPr>
              <w:rStyle w:val="a8"/>
              <w:b w:val="0"/>
              <w:bCs w:val="0"/>
              <w:lang w:val="en-US"/>
            </w:rPr>
            <w:t>NDVI</w:t>
          </w:r>
          <w:r w:rsidR="003635CD" w:rsidRPr="003635CD">
            <w:rPr>
              <w:rStyle w:val="a8"/>
              <w:b w:val="0"/>
              <w:bCs w:val="0"/>
            </w:rPr>
            <w:t xml:space="preserve"> признаков</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_Toc74818581 \h </w:instrText>
          </w:r>
          <w:r w:rsidR="003635CD" w:rsidRPr="003635CD">
            <w:rPr>
              <w:b w:val="0"/>
              <w:bCs w:val="0"/>
              <w:webHidden/>
            </w:rPr>
          </w:r>
          <w:r w:rsidR="003635CD" w:rsidRPr="003635CD">
            <w:rPr>
              <w:b w:val="0"/>
              <w:bCs w:val="0"/>
              <w:webHidden/>
            </w:rPr>
            <w:fldChar w:fldCharType="separate"/>
          </w:r>
          <w:ins w:id="209" w:author="Автор">
            <w:r w:rsidR="00411EFC">
              <w:rPr>
                <w:b w:val="0"/>
                <w:bCs w:val="0"/>
                <w:webHidden/>
              </w:rPr>
              <w:t>53</w:t>
            </w:r>
          </w:ins>
          <w:del w:id="210" w:author="Автор">
            <w:r w:rsidR="00411EFC" w:rsidDel="00411EFC">
              <w:rPr>
                <w:b w:val="0"/>
                <w:bCs w:val="0"/>
                <w:webHidden/>
              </w:rPr>
              <w:delText>52</w:delText>
            </w:r>
          </w:del>
          <w:r w:rsidR="003635CD" w:rsidRPr="003635CD">
            <w:rPr>
              <w:b w:val="0"/>
              <w:bCs w:val="0"/>
              <w:webHidden/>
            </w:rPr>
            <w:fldChar w:fldCharType="end"/>
          </w:r>
          <w:r>
            <w:rPr>
              <w:b w:val="0"/>
              <w:bCs w:val="0"/>
            </w:rPr>
            <w:fldChar w:fldCharType="end"/>
          </w:r>
        </w:p>
        <w:p w14:paraId="13E4F7C8" w14:textId="16A50940"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"_Toc74818582" </w:instrText>
          </w:r>
          <w:r>
            <w:fldChar w:fldCharType="separate"/>
          </w:r>
          <w:r w:rsidR="003635CD" w:rsidRPr="003635CD">
            <w:rPr>
              <w:rStyle w:val="a8"/>
              <w:b w:val="0"/>
              <w:bCs w:val="0"/>
            </w:rPr>
            <w:t xml:space="preserve">Приложение </w:t>
          </w:r>
          <w:r w:rsidR="003635CD" w:rsidRPr="003635CD">
            <w:rPr>
              <w:rStyle w:val="a8"/>
              <w:b w:val="0"/>
              <w:bCs w:val="0"/>
              <w:lang w:val="en-US"/>
            </w:rPr>
            <w:t>G</w:t>
          </w:r>
          <w:r w:rsidR="003635CD" w:rsidRPr="003635CD">
            <w:rPr>
              <w:rStyle w:val="a8"/>
              <w:b w:val="0"/>
              <w:bCs w:val="0"/>
            </w:rPr>
            <w:t xml:space="preserve">. Показатели </w:t>
          </w:r>
          <w:r w:rsidR="003635CD" w:rsidRPr="003635CD">
            <w:rPr>
              <w:rStyle w:val="a8"/>
              <w:b w:val="0"/>
              <w:bCs w:val="0"/>
              <w:lang w:val="en-US"/>
            </w:rPr>
            <w:t>F</w:t>
          </w:r>
          <w:r w:rsidR="003635CD" w:rsidRPr="003635CD">
            <w:rPr>
              <w:rStyle w:val="a8"/>
              <w:b w:val="0"/>
              <w:bCs w:val="0"/>
            </w:rPr>
            <w:t>-</w:t>
          </w:r>
          <w:r w:rsidR="003635CD" w:rsidRPr="003635CD">
            <w:rPr>
              <w:rStyle w:val="a8"/>
              <w:b w:val="0"/>
              <w:bCs w:val="0"/>
              <w:lang w:val="en-US"/>
            </w:rPr>
            <w:t>Score</w:t>
          </w:r>
          <w:r w:rsidR="003635CD" w:rsidRPr="003635CD">
            <w:rPr>
              <w:rStyle w:val="a8"/>
              <w:b w:val="0"/>
              <w:bCs w:val="0"/>
            </w:rPr>
            <w:t xml:space="preserve"> в задаче классификации болезни на основе локальных, глобальных и комбинированных </w:t>
          </w:r>
          <w:r w:rsidR="003635CD" w:rsidRPr="003635CD">
            <w:rPr>
              <w:rStyle w:val="a8"/>
              <w:b w:val="0"/>
              <w:bCs w:val="0"/>
              <w:lang w:val="en-US"/>
            </w:rPr>
            <w:t>NDVI</w:t>
          </w:r>
          <w:r w:rsidR="003635CD" w:rsidRPr="003635CD">
            <w:rPr>
              <w:rStyle w:val="a8"/>
              <w:b w:val="0"/>
              <w:bCs w:val="0"/>
            </w:rPr>
            <w:t xml:space="preserve"> признаков</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_Toc74818582 \h </w:instrText>
          </w:r>
          <w:r w:rsidR="003635CD" w:rsidRPr="003635CD">
            <w:rPr>
              <w:b w:val="0"/>
              <w:bCs w:val="0"/>
              <w:webHidden/>
            </w:rPr>
          </w:r>
          <w:r w:rsidR="003635CD" w:rsidRPr="003635CD">
            <w:rPr>
              <w:b w:val="0"/>
              <w:bCs w:val="0"/>
              <w:webHidden/>
            </w:rPr>
            <w:fldChar w:fldCharType="separate"/>
          </w:r>
          <w:ins w:id="211" w:author="Автор">
            <w:r w:rsidR="00411EFC">
              <w:rPr>
                <w:b w:val="0"/>
                <w:bCs w:val="0"/>
                <w:webHidden/>
              </w:rPr>
              <w:t>53</w:t>
            </w:r>
          </w:ins>
          <w:del w:id="212" w:author="Автор">
            <w:r w:rsidR="00411EFC" w:rsidDel="00411EFC">
              <w:rPr>
                <w:b w:val="0"/>
                <w:bCs w:val="0"/>
                <w:webHidden/>
              </w:rPr>
              <w:delText>52</w:delText>
            </w:r>
          </w:del>
          <w:r w:rsidR="003635CD" w:rsidRPr="003635CD">
            <w:rPr>
              <w:b w:val="0"/>
              <w:bCs w:val="0"/>
              <w:webHidden/>
            </w:rPr>
            <w:fldChar w:fldCharType="end"/>
          </w:r>
          <w:r>
            <w:rPr>
              <w:b w:val="0"/>
              <w:bCs w:val="0"/>
            </w:rPr>
            <w:fldChar w:fldCharType="end"/>
          </w:r>
        </w:p>
        <w:p w14:paraId="5202828E" w14:textId="5460A1A2" w:rsidR="003635CD" w:rsidRPr="003635CD" w:rsidRDefault="006B6125">
          <w:pPr>
            <w:pStyle w:val="21"/>
            <w:rPr>
              <w:rFonts w:asciiTheme="minorHAnsi" w:eastAsiaTheme="minorEastAsia" w:hAnsiTheme="minorHAnsi" w:cstheme="minorBidi"/>
              <w:b w:val="0"/>
              <w:bCs w:val="0"/>
              <w:sz w:val="22"/>
              <w:szCs w:val="22"/>
            </w:rPr>
          </w:pPr>
          <w:r>
            <w:fldChar w:fldCharType="begin"/>
          </w:r>
          <w:r>
            <w:instrText xml:space="preserve"> HYPERLINK \l "_Toc74818583" </w:instrText>
          </w:r>
          <w:r>
            <w:fldChar w:fldCharType="separate"/>
          </w:r>
          <w:r w:rsidR="003635CD" w:rsidRPr="003635CD">
            <w:rPr>
              <w:rStyle w:val="a8"/>
              <w:b w:val="0"/>
              <w:bCs w:val="0"/>
            </w:rPr>
            <w:t xml:space="preserve">Приложение </w:t>
          </w:r>
          <w:r w:rsidR="003635CD" w:rsidRPr="003635CD">
            <w:rPr>
              <w:rStyle w:val="a8"/>
              <w:b w:val="0"/>
              <w:bCs w:val="0"/>
              <w:lang w:val="en-US"/>
            </w:rPr>
            <w:t>H</w:t>
          </w:r>
          <w:r w:rsidR="003635CD" w:rsidRPr="003635CD">
            <w:rPr>
              <w:rStyle w:val="a8"/>
              <w:b w:val="0"/>
              <w:bCs w:val="0"/>
            </w:rPr>
            <w:t>. Листинг кода извлечения полного вектора признаков</w:t>
          </w:r>
          <w:r w:rsidR="003635CD" w:rsidRPr="003635CD">
            <w:rPr>
              <w:b w:val="0"/>
              <w:bCs w:val="0"/>
              <w:webHidden/>
            </w:rPr>
            <w:tab/>
          </w:r>
          <w:r w:rsidR="003635CD" w:rsidRPr="003635CD">
            <w:rPr>
              <w:b w:val="0"/>
              <w:bCs w:val="0"/>
              <w:webHidden/>
            </w:rPr>
            <w:fldChar w:fldCharType="begin"/>
          </w:r>
          <w:r w:rsidR="003635CD" w:rsidRPr="003635CD">
            <w:rPr>
              <w:b w:val="0"/>
              <w:bCs w:val="0"/>
              <w:webHidden/>
            </w:rPr>
            <w:instrText xml:space="preserve"> PAGEREF _Toc74818583 \h </w:instrText>
          </w:r>
          <w:r w:rsidR="003635CD" w:rsidRPr="003635CD">
            <w:rPr>
              <w:b w:val="0"/>
              <w:bCs w:val="0"/>
              <w:webHidden/>
            </w:rPr>
          </w:r>
          <w:r w:rsidR="003635CD" w:rsidRPr="003635CD">
            <w:rPr>
              <w:b w:val="0"/>
              <w:bCs w:val="0"/>
              <w:webHidden/>
            </w:rPr>
            <w:fldChar w:fldCharType="separate"/>
          </w:r>
          <w:ins w:id="213" w:author="Автор">
            <w:r w:rsidR="00411EFC">
              <w:rPr>
                <w:b w:val="0"/>
                <w:bCs w:val="0"/>
                <w:webHidden/>
              </w:rPr>
              <w:t>54</w:t>
            </w:r>
          </w:ins>
          <w:del w:id="214" w:author="Автор">
            <w:r w:rsidR="00411EFC" w:rsidDel="00411EFC">
              <w:rPr>
                <w:b w:val="0"/>
                <w:bCs w:val="0"/>
                <w:webHidden/>
              </w:rPr>
              <w:delText>53</w:delText>
            </w:r>
          </w:del>
          <w:r w:rsidR="003635CD" w:rsidRPr="003635CD">
            <w:rPr>
              <w:b w:val="0"/>
              <w:bCs w:val="0"/>
              <w:webHidden/>
            </w:rPr>
            <w:fldChar w:fldCharType="end"/>
          </w:r>
          <w:r>
            <w:rPr>
              <w:b w:val="0"/>
              <w:bCs w:val="0"/>
            </w:rPr>
            <w:fldChar w:fldCharType="end"/>
          </w:r>
        </w:p>
        <w:p w14:paraId="00085099" w14:textId="1FACC068" w:rsidR="00EE2DD1" w:rsidRPr="003511BE" w:rsidRDefault="00EE2DD1">
          <w:r w:rsidRPr="003635CD">
            <w:fldChar w:fldCharType="end"/>
          </w:r>
        </w:p>
      </w:sdtContent>
    </w:sdt>
    <w:p w14:paraId="5A08A2AC" w14:textId="62822D44" w:rsidR="00B130E4" w:rsidRPr="004511FA" w:rsidRDefault="00456918" w:rsidP="00FB7933">
      <w:pPr>
        <w:pStyle w:val="14"/>
        <w:numPr>
          <w:ilvl w:val="0"/>
          <w:numId w:val="1"/>
        </w:numPr>
        <w:ind w:left="0" w:firstLine="0"/>
      </w:pPr>
      <w:bookmarkStart w:id="215" w:name="_Toc74818539"/>
      <w:r w:rsidRPr="004511FA">
        <w:lastRenderedPageBreak/>
        <w:t>Введение</w:t>
      </w:r>
      <w:bookmarkEnd w:id="215"/>
    </w:p>
    <w:p w14:paraId="2C10A777" w14:textId="073B6889" w:rsidR="00F85665" w:rsidRPr="004511FA" w:rsidRDefault="00F85665" w:rsidP="00F85665">
      <w:pPr>
        <w:pStyle w:val="ae"/>
        <w:rPr>
          <w:color w:val="auto"/>
        </w:rPr>
      </w:pPr>
      <w:r w:rsidRPr="004511FA">
        <w:rPr>
          <w:color w:val="auto"/>
        </w:rPr>
        <w:t>Болезни растений являются одной из главных угроз глобальной продовольственной безопасности. Ежегодно болезни растений приводят к потере 10–16% мирового урожая сельскохозяйственных культур, стоимость которого оценивается в 220 миллиардов долларо</w:t>
      </w:r>
      <w:r w:rsidR="00B53414" w:rsidRPr="004511FA">
        <w:rPr>
          <w:color w:val="auto"/>
        </w:rPr>
        <w:t>в </w:t>
      </w:r>
      <w:r w:rsidRPr="004511FA">
        <w:rPr>
          <w:color w:val="auto"/>
        </w:rPr>
        <w:t>[</w:t>
      </w:r>
      <w:r w:rsidR="003A4DB8" w:rsidRPr="003A4DB8">
        <w:rPr>
          <w:color w:val="auto"/>
        </w:rPr>
        <w:t>1</w:t>
      </w:r>
      <w:r w:rsidRPr="004511FA">
        <w:rPr>
          <w:color w:val="auto"/>
        </w:rPr>
        <w:t xml:space="preserve">]. </w:t>
      </w:r>
      <w:r w:rsidR="002553B2" w:rsidRPr="004511FA">
        <w:rPr>
          <w:color w:val="auto"/>
        </w:rPr>
        <w:t xml:space="preserve">Одновременно с потерей урожая происходит </w:t>
      </w:r>
      <w:r w:rsidR="00CC37BE" w:rsidRPr="004511FA">
        <w:rPr>
          <w:color w:val="auto"/>
        </w:rPr>
        <w:t>прирост</w:t>
      </w:r>
      <w:r w:rsidR="002553B2" w:rsidRPr="004511FA">
        <w:rPr>
          <w:color w:val="auto"/>
        </w:rPr>
        <w:t xml:space="preserve"> населения мира.</w:t>
      </w:r>
      <w:r w:rsidR="00B53414" w:rsidRPr="004511FA">
        <w:rPr>
          <w:color w:val="auto"/>
        </w:rPr>
        <w:t xml:space="preserve"> </w:t>
      </w:r>
      <w:r w:rsidRPr="004511FA">
        <w:rPr>
          <w:color w:val="auto"/>
        </w:rPr>
        <w:t>Согласно прогнозу ООН, численность населения мира достигнет 9,8 м</w:t>
      </w:r>
      <w:r w:rsidR="00CC37BE" w:rsidRPr="004511FA">
        <w:rPr>
          <w:color w:val="auto"/>
        </w:rPr>
        <w:t>лрд.</w:t>
      </w:r>
      <w:r w:rsidRPr="004511FA">
        <w:rPr>
          <w:color w:val="auto"/>
        </w:rPr>
        <w:t xml:space="preserve"> человек в 2050 году</w:t>
      </w:r>
      <w:r w:rsidR="00CC37BE" w:rsidRPr="004511FA">
        <w:rPr>
          <w:color w:val="auto"/>
        </w:rPr>
        <w:t xml:space="preserve"> и 10,7</w:t>
      </w:r>
      <w:r w:rsidR="0016358C" w:rsidRPr="004511FA">
        <w:rPr>
          <w:color w:val="auto"/>
        </w:rPr>
        <w:t> </w:t>
      </w:r>
      <w:r w:rsidR="00CC37BE" w:rsidRPr="004511FA">
        <w:rPr>
          <w:color w:val="auto"/>
        </w:rPr>
        <w:t>млрд. в 2100 году</w:t>
      </w:r>
      <w:r w:rsidRPr="004511FA">
        <w:rPr>
          <w:color w:val="auto"/>
        </w:rPr>
        <w:t xml:space="preserve"> [</w:t>
      </w:r>
      <w:r w:rsidR="003A4DB8" w:rsidRPr="003A4DB8">
        <w:rPr>
          <w:color w:val="auto"/>
        </w:rPr>
        <w:t>2</w:t>
      </w:r>
      <w:r w:rsidRPr="004511FA">
        <w:rPr>
          <w:color w:val="auto"/>
        </w:rPr>
        <w:t>]</w:t>
      </w:r>
      <w:r w:rsidR="00CB5535" w:rsidRPr="004511FA">
        <w:rPr>
          <w:color w:val="auto"/>
        </w:rPr>
        <w:t>. Ч</w:t>
      </w:r>
      <w:r w:rsidR="00CC37BE" w:rsidRPr="004511FA">
        <w:rPr>
          <w:color w:val="auto"/>
        </w:rPr>
        <w:t>тобы удовлетворить потребности в продовольствии постоянно растущего населения, н</w:t>
      </w:r>
      <w:r w:rsidRPr="004511FA">
        <w:rPr>
          <w:color w:val="auto"/>
        </w:rPr>
        <w:t xml:space="preserve">еобходимо свести к минимуму потери мирового урожая. </w:t>
      </w:r>
    </w:p>
    <w:p w14:paraId="15F55D72" w14:textId="3C261F24" w:rsidR="00F85665" w:rsidRPr="004511FA" w:rsidRDefault="00F85665" w:rsidP="00F85665">
      <w:pPr>
        <w:pStyle w:val="ae"/>
        <w:rPr>
          <w:color w:val="auto"/>
        </w:rPr>
      </w:pPr>
      <w:r w:rsidRPr="004511FA">
        <w:rPr>
          <w:color w:val="auto"/>
        </w:rPr>
        <w:t>Одним из главных шагов на пути к сохранению урожая является использование эффективных методов для выявления заболеваний растений.</w:t>
      </w:r>
    </w:p>
    <w:p w14:paraId="010E9065" w14:textId="4FDD3CDC" w:rsidR="00F85665" w:rsidRPr="004511FA" w:rsidRDefault="00F85665" w:rsidP="00F85665">
      <w:pPr>
        <w:pStyle w:val="ae"/>
        <w:rPr>
          <w:color w:val="auto"/>
        </w:rPr>
      </w:pPr>
      <w:r w:rsidRPr="004511FA">
        <w:rPr>
          <w:color w:val="auto"/>
        </w:rPr>
        <w:t xml:space="preserve">Мониторинг сельскохозяйственных культур играет ключевую роль в успешном выращивании урожая. В настоящее время основным подходом, используемым на практике, является наблюдение невооруженным глазом эксперта. </w:t>
      </w:r>
      <w:r w:rsidR="00C84194" w:rsidRPr="004511FA">
        <w:rPr>
          <w:color w:val="auto"/>
        </w:rPr>
        <w:t>Обращение за консультацией к практикующим врачам, диагностика заболевания и п</w:t>
      </w:r>
      <w:r w:rsidRPr="004511FA">
        <w:rPr>
          <w:color w:val="auto"/>
        </w:rPr>
        <w:t>олучение заключения эксперта</w:t>
      </w:r>
      <w:r w:rsidR="00C84194" w:rsidRPr="004511FA">
        <w:rPr>
          <w:color w:val="auto"/>
        </w:rPr>
        <w:t xml:space="preserve"> </w:t>
      </w:r>
      <w:r w:rsidR="0016358C" w:rsidRPr="004511FA">
        <w:rPr>
          <w:color w:val="auto"/>
        </w:rPr>
        <w:t xml:space="preserve">- </w:t>
      </w:r>
      <w:r w:rsidRPr="004511FA">
        <w:rPr>
          <w:color w:val="auto"/>
        </w:rPr>
        <w:t>долгая, дорогая и трудоемкая практика.</w:t>
      </w:r>
      <w:r w:rsidR="00CB5535" w:rsidRPr="004511FA">
        <w:rPr>
          <w:color w:val="auto"/>
        </w:rPr>
        <w:t xml:space="preserve"> </w:t>
      </w:r>
      <w:r w:rsidRPr="004511FA">
        <w:rPr>
          <w:color w:val="auto"/>
        </w:rPr>
        <w:t xml:space="preserve"> Поэтому в настоящее время возникает острая необходимость в создании быстрых и недорогих современных методов </w:t>
      </w:r>
      <w:r w:rsidR="00CB5535" w:rsidRPr="004511FA">
        <w:rPr>
          <w:color w:val="auto"/>
        </w:rPr>
        <w:t>диагностики стрессовых состояний растений</w:t>
      </w:r>
      <w:r w:rsidRPr="004511FA">
        <w:rPr>
          <w:color w:val="auto"/>
        </w:rPr>
        <w:t>.</w:t>
      </w:r>
    </w:p>
    <w:p w14:paraId="1B5955A5" w14:textId="2559731D" w:rsidR="00764633" w:rsidRPr="004511FA" w:rsidRDefault="00F85665" w:rsidP="002D20AB">
      <w:pPr>
        <w:pStyle w:val="O"/>
      </w:pPr>
      <w:r w:rsidRPr="004511FA">
        <w:rPr>
          <w:b/>
          <w:bCs/>
        </w:rPr>
        <w:t>Актуальность</w:t>
      </w:r>
      <w:r w:rsidRPr="004511FA">
        <w:t xml:space="preserve"> данной работы заключается в автоматизации процесса мониторинга сельскохозяйственных угодий.</w:t>
      </w:r>
      <w:r w:rsidR="00D56FFD" w:rsidRPr="004511FA">
        <w:t xml:space="preserve"> </w:t>
      </w:r>
      <w:r w:rsidR="00764633" w:rsidRPr="004511FA">
        <w:rPr>
          <w:b/>
          <w:bCs/>
        </w:rPr>
        <w:t>Проблематика</w:t>
      </w:r>
      <w:r w:rsidR="00764633" w:rsidRPr="004511FA">
        <w:t xml:space="preserve"> данной работы заключается в</w:t>
      </w:r>
      <w:r w:rsidR="0006194A" w:rsidRPr="004511FA">
        <w:t xml:space="preserve"> </w:t>
      </w:r>
      <w:r w:rsidR="00C433AA" w:rsidRPr="004511FA">
        <w:t xml:space="preserve">возможности </w:t>
      </w:r>
      <w:r w:rsidR="00CB5535" w:rsidRPr="004511FA">
        <w:t xml:space="preserve">методов </w:t>
      </w:r>
      <w:r w:rsidR="00FD3069">
        <w:t xml:space="preserve">объяснимого </w:t>
      </w:r>
      <w:r w:rsidR="00CB5535" w:rsidRPr="004511FA">
        <w:t xml:space="preserve">искусственного интеллекта </w:t>
      </w:r>
      <w:r w:rsidR="00A20ECB" w:rsidRPr="002D20AB">
        <w:t>(XAI, eXplainable Artificial Intelligence)</w:t>
      </w:r>
      <w:r w:rsidR="00CB5535" w:rsidRPr="004511FA">
        <w:t xml:space="preserve"> </w:t>
      </w:r>
      <w:r w:rsidR="00A56027" w:rsidRPr="004511FA">
        <w:t xml:space="preserve">выполнять </w:t>
      </w:r>
      <w:r w:rsidR="00FD3069">
        <w:t xml:space="preserve">раннюю </w:t>
      </w:r>
      <w:r w:rsidR="00CB5535" w:rsidRPr="004511FA">
        <w:t>диагностик</w:t>
      </w:r>
      <w:r w:rsidR="00A56027" w:rsidRPr="004511FA">
        <w:t>у</w:t>
      </w:r>
      <w:r w:rsidR="00CB5535" w:rsidRPr="004511FA">
        <w:t xml:space="preserve"> стрессовых состояний растений.</w:t>
      </w:r>
      <w:r w:rsidR="00764633" w:rsidRPr="004511FA">
        <w:t xml:space="preserve"> </w:t>
      </w:r>
    </w:p>
    <w:p w14:paraId="2EBE07DF" w14:textId="0D020F93" w:rsidR="00764633" w:rsidRPr="004511FA" w:rsidRDefault="008F5CE8" w:rsidP="007B6047">
      <w:pPr>
        <w:pStyle w:val="O"/>
        <w:rPr>
          <w:color w:val="auto"/>
        </w:rPr>
      </w:pPr>
      <w:r w:rsidRPr="004511FA">
        <w:rPr>
          <w:color w:val="auto"/>
        </w:rPr>
        <w:t>Основными возбудителями болезней культурных растений являются паразитические бактерии, грибы и вирусы. Данные патогены вызывают отклонения жизненных процессах поражённого растения</w:t>
      </w:r>
      <w:r w:rsidR="00917C13" w:rsidRPr="004511FA">
        <w:rPr>
          <w:color w:val="auto"/>
        </w:rPr>
        <w:t xml:space="preserve"> и </w:t>
      </w:r>
      <w:r w:rsidRPr="004511FA">
        <w:rPr>
          <w:color w:val="auto"/>
        </w:rPr>
        <w:t>приводят к значительным изменениям не только его внутреннего состояния, но и внешнего вида.</w:t>
      </w:r>
      <w:r w:rsidR="00A20ECB">
        <w:rPr>
          <w:color w:val="auto"/>
        </w:rPr>
        <w:t xml:space="preserve"> </w:t>
      </w:r>
      <w:r w:rsidRPr="004511FA">
        <w:rPr>
          <w:color w:val="auto"/>
        </w:rPr>
        <w:t xml:space="preserve">Внешними признаками болезней растений являются: </w:t>
      </w:r>
      <w:r w:rsidRPr="004511FA">
        <w:rPr>
          <w:rStyle w:val="a7"/>
          <w:i w:val="0"/>
          <w:iCs w:val="0"/>
          <w:color w:val="auto"/>
        </w:rPr>
        <w:t>увядание, разрушение, деформация органов растения, отмирание, изменение</w:t>
      </w:r>
      <w:r w:rsidRPr="004511FA">
        <w:rPr>
          <w:color w:val="auto"/>
        </w:rPr>
        <w:t xml:space="preserve"> </w:t>
      </w:r>
      <w:r w:rsidRPr="004511FA">
        <w:rPr>
          <w:rStyle w:val="a7"/>
          <w:i w:val="0"/>
          <w:iCs w:val="0"/>
          <w:color w:val="auto"/>
        </w:rPr>
        <w:t>цвета</w:t>
      </w:r>
      <w:r w:rsidRPr="004511FA">
        <w:rPr>
          <w:color w:val="auto"/>
        </w:rPr>
        <w:t xml:space="preserve"> тканей, появление </w:t>
      </w:r>
      <w:r w:rsidRPr="004511FA">
        <w:rPr>
          <w:rStyle w:val="a7"/>
          <w:i w:val="0"/>
          <w:iCs w:val="0"/>
          <w:color w:val="auto"/>
        </w:rPr>
        <w:t>гнили</w:t>
      </w:r>
      <w:r w:rsidRPr="004511FA">
        <w:rPr>
          <w:color w:val="auto"/>
        </w:rPr>
        <w:t>,</w:t>
      </w:r>
      <w:r w:rsidR="007B6047" w:rsidRPr="004511FA">
        <w:rPr>
          <w:color w:val="auto"/>
        </w:rPr>
        <w:t xml:space="preserve"> пятен,</w:t>
      </w:r>
      <w:r w:rsidRPr="004511FA">
        <w:rPr>
          <w:color w:val="auto"/>
        </w:rPr>
        <w:t xml:space="preserve"> </w:t>
      </w:r>
      <w:r w:rsidRPr="004511FA">
        <w:rPr>
          <w:rStyle w:val="a7"/>
          <w:i w:val="0"/>
          <w:iCs w:val="0"/>
          <w:color w:val="auto"/>
        </w:rPr>
        <w:t>налета</w:t>
      </w:r>
      <w:r w:rsidRPr="004511FA">
        <w:rPr>
          <w:color w:val="auto"/>
        </w:rPr>
        <w:t xml:space="preserve">, </w:t>
      </w:r>
      <w:r w:rsidR="004915F6" w:rsidRPr="004511FA">
        <w:rPr>
          <w:color w:val="auto"/>
        </w:rPr>
        <w:t>и др</w:t>
      </w:r>
      <w:r w:rsidRPr="004511FA">
        <w:rPr>
          <w:color w:val="auto"/>
        </w:rPr>
        <w:t>.</w:t>
      </w:r>
    </w:p>
    <w:p w14:paraId="40A77E47" w14:textId="74FDE9D6" w:rsidR="00E4345D" w:rsidRPr="004511FA" w:rsidRDefault="008F5CE8" w:rsidP="00460DD4">
      <w:pPr>
        <w:pStyle w:val="O"/>
        <w:rPr>
          <w:color w:val="auto"/>
        </w:rPr>
      </w:pPr>
      <w:r w:rsidRPr="004511FA">
        <w:rPr>
          <w:color w:val="auto"/>
        </w:rPr>
        <w:t xml:space="preserve">Поскольку появление побочных внешних эффектов сигнализирует о реакции растения на заболевание, то </w:t>
      </w:r>
      <w:r w:rsidR="004915F6" w:rsidRPr="004511FA">
        <w:rPr>
          <w:color w:val="auto"/>
        </w:rPr>
        <w:t>диагностика</w:t>
      </w:r>
      <w:r w:rsidRPr="004511FA">
        <w:rPr>
          <w:color w:val="auto"/>
        </w:rPr>
        <w:t xml:space="preserve"> растений может проводиться путем выявления зараженной области.</w:t>
      </w:r>
      <w:r w:rsidR="00D56FFD" w:rsidRPr="004511FA">
        <w:rPr>
          <w:color w:val="auto"/>
        </w:rPr>
        <w:t xml:space="preserve"> </w:t>
      </w:r>
      <w:r w:rsidR="0059468D" w:rsidRPr="004511FA">
        <w:rPr>
          <w:color w:val="auto"/>
        </w:rPr>
        <w:t>С точки зрения анализа изображения в</w:t>
      </w:r>
      <w:r w:rsidR="00223BFF" w:rsidRPr="004511FA">
        <w:rPr>
          <w:color w:val="auto"/>
        </w:rPr>
        <w:t xml:space="preserve">сякое внешнее проявление болезни </w:t>
      </w:r>
      <w:r w:rsidR="0059468D" w:rsidRPr="004511FA">
        <w:rPr>
          <w:color w:val="auto"/>
        </w:rPr>
        <w:t>листа</w:t>
      </w:r>
      <w:r w:rsidR="00C84194" w:rsidRPr="004511FA">
        <w:rPr>
          <w:color w:val="auto"/>
        </w:rPr>
        <w:t xml:space="preserve"> </w:t>
      </w:r>
      <w:r w:rsidR="0059468D" w:rsidRPr="004511FA">
        <w:rPr>
          <w:color w:val="auto"/>
        </w:rPr>
        <w:t>сопровождается</w:t>
      </w:r>
      <w:r w:rsidR="00223BFF" w:rsidRPr="004511FA">
        <w:rPr>
          <w:color w:val="auto"/>
        </w:rPr>
        <w:t xml:space="preserve"> изменени</w:t>
      </w:r>
      <w:r w:rsidR="0059468D" w:rsidRPr="004511FA">
        <w:rPr>
          <w:color w:val="auto"/>
        </w:rPr>
        <w:t>ем</w:t>
      </w:r>
      <w:r w:rsidR="00223BFF" w:rsidRPr="004511FA">
        <w:rPr>
          <w:color w:val="auto"/>
        </w:rPr>
        <w:t xml:space="preserve"> </w:t>
      </w:r>
      <w:r w:rsidR="0059468D" w:rsidRPr="004511FA">
        <w:rPr>
          <w:color w:val="auto"/>
        </w:rPr>
        <w:t>е</w:t>
      </w:r>
      <w:r w:rsidR="00C84194" w:rsidRPr="004511FA">
        <w:rPr>
          <w:color w:val="auto"/>
        </w:rPr>
        <w:t>го</w:t>
      </w:r>
      <w:r w:rsidR="0059468D" w:rsidRPr="004511FA">
        <w:rPr>
          <w:color w:val="auto"/>
        </w:rPr>
        <w:t xml:space="preserve"> с</w:t>
      </w:r>
      <w:r w:rsidR="00223BFF" w:rsidRPr="004511FA">
        <w:rPr>
          <w:color w:val="auto"/>
        </w:rPr>
        <w:t xml:space="preserve">татистических </w:t>
      </w:r>
      <w:r w:rsidR="00A104A6" w:rsidRPr="004511FA">
        <w:rPr>
          <w:color w:val="auto"/>
        </w:rPr>
        <w:t>и текстурных признаков</w:t>
      </w:r>
      <w:r w:rsidR="0059468D" w:rsidRPr="004511FA">
        <w:rPr>
          <w:color w:val="auto"/>
        </w:rPr>
        <w:t>.</w:t>
      </w:r>
      <w:r w:rsidR="00D34F98" w:rsidRPr="004511FA">
        <w:rPr>
          <w:color w:val="auto"/>
        </w:rPr>
        <w:t xml:space="preserve">  В настоящее время для анализа таких признаков используется машинное обучение</w:t>
      </w:r>
      <w:r w:rsidR="00460DD4">
        <w:rPr>
          <w:color w:val="auto"/>
        </w:rPr>
        <w:t xml:space="preserve"> (</w:t>
      </w:r>
      <w:r w:rsidR="00460DD4">
        <w:rPr>
          <w:color w:val="auto"/>
          <w:lang w:val="en-US"/>
        </w:rPr>
        <w:t>ML</w:t>
      </w:r>
      <w:r w:rsidR="00460DD4" w:rsidRPr="00460DD4">
        <w:rPr>
          <w:color w:val="auto"/>
        </w:rPr>
        <w:t xml:space="preserve">, </w:t>
      </w:r>
      <w:r w:rsidR="00460DD4" w:rsidRPr="00460DD4">
        <w:rPr>
          <w:shd w:val="clear" w:color="auto" w:fill="FFFFFF"/>
        </w:rPr>
        <w:t xml:space="preserve">Machine </w:t>
      </w:r>
      <w:r w:rsidR="00460DD4">
        <w:rPr>
          <w:shd w:val="clear" w:color="auto" w:fill="FFFFFF"/>
          <w:lang w:val="en-US"/>
        </w:rPr>
        <w:t>L</w:t>
      </w:r>
      <w:proofErr w:type="spellStart"/>
      <w:r w:rsidR="00460DD4" w:rsidRPr="00460DD4">
        <w:rPr>
          <w:shd w:val="clear" w:color="auto" w:fill="FFFFFF"/>
        </w:rPr>
        <w:t>earnin</w:t>
      </w:r>
      <w:r w:rsidR="00460DD4" w:rsidRPr="00460DD4">
        <w:t>g</w:t>
      </w:r>
      <w:proofErr w:type="spellEnd"/>
      <w:r w:rsidR="00460DD4" w:rsidRPr="00460DD4">
        <w:t>)</w:t>
      </w:r>
      <w:r w:rsidR="00D34F98" w:rsidRPr="00460DD4">
        <w:t>,</w:t>
      </w:r>
      <w:r w:rsidR="00D34F98" w:rsidRPr="004511FA">
        <w:rPr>
          <w:color w:val="auto"/>
        </w:rPr>
        <w:t xml:space="preserve"> поскольку оно обладает высоким показателем точности и большим потенциалом.</w:t>
      </w:r>
      <w:r w:rsidR="00E4345D" w:rsidRPr="004511FA">
        <w:rPr>
          <w:color w:val="auto"/>
        </w:rPr>
        <w:t xml:space="preserve"> </w:t>
      </w:r>
    </w:p>
    <w:p w14:paraId="28A68555" w14:textId="200486B2" w:rsidR="00D62835" w:rsidRPr="004511FA" w:rsidRDefault="00D62835" w:rsidP="00D62835">
      <w:pPr>
        <w:pStyle w:val="ae"/>
        <w:rPr>
          <w:color w:val="auto"/>
        </w:rPr>
      </w:pPr>
      <w:r w:rsidRPr="004511FA">
        <w:rPr>
          <w:color w:val="auto"/>
        </w:rPr>
        <w:lastRenderedPageBreak/>
        <w:t>Чтобы обеспечить применение методов ML, а затем глубокого обучения (DL</w:t>
      </w:r>
      <w:r w:rsidR="00460DD4" w:rsidRPr="00460DD4">
        <w:rPr>
          <w:color w:val="auto"/>
        </w:rPr>
        <w:t xml:space="preserve">, </w:t>
      </w:r>
      <w:r w:rsidR="00460DD4">
        <w:rPr>
          <w:color w:val="auto"/>
          <w:lang w:val="en-US"/>
        </w:rPr>
        <w:t>Deep</w:t>
      </w:r>
      <w:r w:rsidR="00460DD4" w:rsidRPr="00460DD4">
        <w:rPr>
          <w:color w:val="auto"/>
        </w:rPr>
        <w:t xml:space="preserve"> </w:t>
      </w:r>
      <w:r w:rsidR="00460DD4">
        <w:rPr>
          <w:color w:val="auto"/>
          <w:lang w:val="en-US"/>
        </w:rPr>
        <w:t>Learning</w:t>
      </w:r>
      <w:r w:rsidRPr="004511FA">
        <w:rPr>
          <w:color w:val="auto"/>
        </w:rPr>
        <w:t>), были созданы наборы данных для различных растений и их</w:t>
      </w:r>
      <w:r w:rsidR="00A20ECB">
        <w:rPr>
          <w:color w:val="auto"/>
        </w:rPr>
        <w:t xml:space="preserve"> </w:t>
      </w:r>
      <w:r w:rsidRPr="004511FA">
        <w:rPr>
          <w:color w:val="auto"/>
        </w:rPr>
        <w:t xml:space="preserve">заболеваний. Самые интересные из них, как правило, сопровождаются публикацией прикладных методов ИИ. Так, </w:t>
      </w:r>
      <w:r w:rsidR="00A20ECB">
        <w:rPr>
          <w:color w:val="auto"/>
        </w:rPr>
        <w:t>в</w:t>
      </w:r>
      <w:r w:rsidRPr="004511FA">
        <w:rPr>
          <w:color w:val="auto"/>
        </w:rPr>
        <w:t xml:space="preserve"> публикации [</w:t>
      </w:r>
      <w:r w:rsidR="003A4DB8" w:rsidRPr="003A4DB8">
        <w:rPr>
          <w:color w:val="auto"/>
        </w:rPr>
        <w:t>3]</w:t>
      </w:r>
      <w:r w:rsidRPr="004511FA">
        <w:rPr>
          <w:color w:val="auto"/>
        </w:rPr>
        <w:t xml:space="preserve"> 2013 анализируется применение методов ML к данным гиперспектральной визуализации (HSI) листьев сахарной свеклы (нормальных и пораженных 3 типами болезней, по 200–400 проб каждый; гиперспектрометр с диапазоном 400–1000 нм и разрешение до 2,8нм). Обучение проводится на изображениях по спектральному индексу растительности</w:t>
      </w:r>
      <w:r w:rsidR="0092245C">
        <w:rPr>
          <w:color w:val="auto"/>
        </w:rPr>
        <w:t> </w:t>
      </w:r>
      <w:r w:rsidRPr="004511FA">
        <w:rPr>
          <w:color w:val="auto"/>
        </w:rPr>
        <w:t xml:space="preserve">(SVI). Достигнутая точность для 1-4 классов: 89%, 92%, 87%, 85%. </w:t>
      </w:r>
    </w:p>
    <w:p w14:paraId="1755C8DA" w14:textId="0A321C7E" w:rsidR="00D62835" w:rsidRPr="004511FA" w:rsidRDefault="00D62835" w:rsidP="00D62835">
      <w:pPr>
        <w:pStyle w:val="ae"/>
        <w:rPr>
          <w:color w:val="auto"/>
        </w:rPr>
      </w:pPr>
      <w:r w:rsidRPr="004511FA">
        <w:rPr>
          <w:color w:val="auto"/>
        </w:rPr>
        <w:t>В статье [</w:t>
      </w:r>
      <w:r w:rsidR="003A4DB8" w:rsidRPr="003A4DB8">
        <w:rPr>
          <w:color w:val="auto"/>
        </w:rPr>
        <w:t>4</w:t>
      </w:r>
      <w:r w:rsidRPr="004511FA">
        <w:rPr>
          <w:color w:val="auto"/>
        </w:rPr>
        <w:t>] 2018 уже анализируется применение 5 различных моделей DL: AlexNet</w:t>
      </w:r>
      <w:r w:rsidR="00557010" w:rsidRPr="00557010">
        <w:rPr>
          <w:color w:val="auto"/>
        </w:rPr>
        <w:t xml:space="preserve">, </w:t>
      </w:r>
      <w:r w:rsidRPr="004511FA">
        <w:rPr>
          <w:color w:val="auto"/>
        </w:rPr>
        <w:t>AlexNetOWTBn</w:t>
      </w:r>
      <w:r w:rsidR="00557010" w:rsidRPr="00557010">
        <w:rPr>
          <w:color w:val="auto"/>
        </w:rPr>
        <w:t>,</w:t>
      </w:r>
      <w:r w:rsidRPr="004511FA">
        <w:rPr>
          <w:color w:val="auto"/>
        </w:rPr>
        <w:t xml:space="preserve"> </w:t>
      </w:r>
      <w:r w:rsidR="00557010" w:rsidRPr="004511FA">
        <w:rPr>
          <w:color w:val="auto"/>
        </w:rPr>
        <w:t>GoogLeNet</w:t>
      </w:r>
      <w:r w:rsidR="00557010" w:rsidRPr="00557010">
        <w:rPr>
          <w:color w:val="auto"/>
        </w:rPr>
        <w:t xml:space="preserve">, </w:t>
      </w:r>
      <w:r w:rsidR="00557010">
        <w:rPr>
          <w:color w:val="auto"/>
          <w:lang w:val="en-US"/>
        </w:rPr>
        <w:t>Overfeat</w:t>
      </w:r>
      <w:r w:rsidR="00557010" w:rsidRPr="00557010">
        <w:rPr>
          <w:color w:val="auto"/>
        </w:rPr>
        <w:t>,</w:t>
      </w:r>
      <w:r w:rsidRPr="004511FA">
        <w:rPr>
          <w:color w:val="auto"/>
        </w:rPr>
        <w:t xml:space="preserve"> VGG. Набор данных содержит 87848 изображений RGB для 25 типов растений в 58 комбинациях [растение, болезнь], включая здоровые растения. Успешность классификации составляет 99,53%.</w:t>
      </w:r>
    </w:p>
    <w:p w14:paraId="154FE964" w14:textId="76BCE4BA" w:rsidR="00D62835" w:rsidRPr="004511FA" w:rsidRDefault="00D62835" w:rsidP="00D62835">
      <w:pPr>
        <w:pStyle w:val="ae"/>
        <w:rPr>
          <w:color w:val="auto"/>
        </w:rPr>
      </w:pPr>
      <w:r w:rsidRPr="004511FA">
        <w:rPr>
          <w:color w:val="auto"/>
        </w:rPr>
        <w:t xml:space="preserve">Последние годы также отмечены открытием новых журналов по применению искусственного интеллекта в сельском хозяйстве, таких как китайский журнал «Искусственный интеллект в сельском хозяйстве» (с 2019 г.). </w:t>
      </w:r>
      <w:r w:rsidR="00A20ECB">
        <w:rPr>
          <w:color w:val="auto"/>
        </w:rPr>
        <w:t>С</w:t>
      </w:r>
      <w:r w:rsidRPr="004511FA">
        <w:rPr>
          <w:color w:val="auto"/>
        </w:rPr>
        <w:t xml:space="preserve"> высоким импакт-фактором первые выпуски журнала содержат подробные обзоры высокого уровня ведущих авторов по использованию ИИ</w:t>
      </w:r>
      <w:r w:rsidR="0092245C">
        <w:rPr>
          <w:color w:val="auto"/>
        </w:rPr>
        <w:t xml:space="preserve"> (Искусственный интеллект)</w:t>
      </w:r>
      <w:r w:rsidRPr="004511FA">
        <w:rPr>
          <w:color w:val="auto"/>
        </w:rPr>
        <w:t xml:space="preserve"> в </w:t>
      </w:r>
      <w:r w:rsidR="00A20ECB">
        <w:rPr>
          <w:color w:val="auto"/>
        </w:rPr>
        <w:t>сельском хозяйстве</w:t>
      </w:r>
      <w:r w:rsidRPr="004511FA">
        <w:rPr>
          <w:color w:val="auto"/>
        </w:rPr>
        <w:t>, такие как [5], [6], [7].</w:t>
      </w:r>
    </w:p>
    <w:p w14:paraId="35B96EA8" w14:textId="52EB7DBC" w:rsidR="00D62835" w:rsidRPr="004511FA" w:rsidRDefault="00D62835" w:rsidP="00D62835">
      <w:pPr>
        <w:pStyle w:val="ae"/>
        <w:rPr>
          <w:color w:val="auto"/>
        </w:rPr>
      </w:pPr>
      <w:r w:rsidRPr="004511FA">
        <w:rPr>
          <w:color w:val="auto"/>
        </w:rPr>
        <w:t>Однако практически отсутствуют публикации по раннему выявлению болезней или стресса растений, что наиболее важно для своевременного реагирования и, как следствие, сохранения урожая. Тем более актуальным является использование объяснимого искусственного интеллекта для этой цели.</w:t>
      </w:r>
    </w:p>
    <w:p w14:paraId="25D6E7E4" w14:textId="119388FE" w:rsidR="00D62835" w:rsidRPr="00BB743C" w:rsidRDefault="00D62835" w:rsidP="00723557">
      <w:pPr>
        <w:pStyle w:val="ae"/>
        <w:rPr>
          <w:color w:val="000000" w:themeColor="text1"/>
        </w:rPr>
      </w:pPr>
      <w:r w:rsidRPr="00BB743C">
        <w:rPr>
          <w:color w:val="000000" w:themeColor="text1"/>
        </w:rPr>
        <w:t xml:space="preserve">Методы XAI начали постепенно вызывать интерес в связи с обнаружением </w:t>
      </w:r>
      <w:r w:rsidR="00BB743C">
        <w:rPr>
          <w:color w:val="000000" w:themeColor="text1"/>
        </w:rPr>
        <w:t xml:space="preserve">крупных </w:t>
      </w:r>
      <w:r w:rsidRPr="00BB743C">
        <w:rPr>
          <w:color w:val="000000" w:themeColor="text1"/>
        </w:rPr>
        <w:t xml:space="preserve">дефектов в диагностике, построенной на современных методах </w:t>
      </w:r>
      <w:r w:rsidRPr="00DE248E">
        <w:rPr>
          <w:color w:val="auto"/>
        </w:rPr>
        <w:t>глубокого обучения.</w:t>
      </w:r>
      <w:r w:rsidR="00ED46E4" w:rsidRPr="00DE248E">
        <w:rPr>
          <w:color w:val="auto"/>
        </w:rPr>
        <w:t xml:space="preserve"> </w:t>
      </w:r>
      <w:r w:rsidR="00B560A0">
        <w:rPr>
          <w:color w:val="000000" w:themeColor="text1"/>
        </w:rPr>
        <w:t>Основными</w:t>
      </w:r>
      <w:r w:rsidR="00ED46E4" w:rsidRPr="00BB743C">
        <w:rPr>
          <w:color w:val="000000" w:themeColor="text1"/>
        </w:rPr>
        <w:t xml:space="preserve"> дефектами являются</w:t>
      </w:r>
      <w:r w:rsidR="0092245C" w:rsidRPr="0092245C">
        <w:rPr>
          <w:color w:val="000000" w:themeColor="text1"/>
        </w:rPr>
        <w:t xml:space="preserve">: </w:t>
      </w:r>
      <w:r w:rsidR="00ED46E4" w:rsidRPr="00BB743C">
        <w:rPr>
          <w:color w:val="000000" w:themeColor="text1"/>
        </w:rPr>
        <w:t xml:space="preserve">сложность обработки ошибок ИИ </w:t>
      </w:r>
      <w:r w:rsidR="0092245C" w:rsidRPr="0092245C">
        <w:rPr>
          <w:color w:val="000000" w:themeColor="text1"/>
        </w:rPr>
        <w:t xml:space="preserve">- </w:t>
      </w:r>
      <w:r w:rsidR="00ED46E4" w:rsidRPr="00BB743C">
        <w:rPr>
          <w:color w:val="000000" w:themeColor="text1"/>
        </w:rPr>
        <w:t>обработка должна быть быстрой, надежной и без разрушения имеющихся навыков</w:t>
      </w:r>
      <w:r w:rsidR="0092245C" w:rsidRPr="0092245C">
        <w:rPr>
          <w:color w:val="000000" w:themeColor="text1"/>
        </w:rPr>
        <w:t xml:space="preserve">; </w:t>
      </w:r>
      <w:r w:rsidR="00ED46E4" w:rsidRPr="00BB743C">
        <w:rPr>
          <w:color w:val="000000" w:themeColor="text1"/>
        </w:rPr>
        <w:t>необъяснимость решений ИИ</w:t>
      </w:r>
      <w:r w:rsidR="0092245C" w:rsidRPr="0092245C">
        <w:rPr>
          <w:color w:val="000000" w:themeColor="text1"/>
        </w:rPr>
        <w:t xml:space="preserve"> -</w:t>
      </w:r>
      <w:r w:rsidR="00ED46E4" w:rsidRPr="00BB743C">
        <w:rPr>
          <w:color w:val="000000" w:themeColor="text1"/>
        </w:rPr>
        <w:t xml:space="preserve"> сложность перевода неявной логики ИИ в логически явную форму. </w:t>
      </w:r>
      <w:r w:rsidR="00BB743C">
        <w:rPr>
          <w:color w:val="000000" w:themeColor="text1"/>
        </w:rPr>
        <w:t xml:space="preserve">Методы </w:t>
      </w:r>
      <w:r w:rsidR="00BB743C">
        <w:rPr>
          <w:color w:val="000000" w:themeColor="text1"/>
          <w:lang w:val="en-US"/>
        </w:rPr>
        <w:t>XAI</w:t>
      </w:r>
      <w:r w:rsidR="00BB743C" w:rsidRPr="00BB743C">
        <w:rPr>
          <w:color w:val="000000" w:themeColor="text1"/>
        </w:rPr>
        <w:t xml:space="preserve"> </w:t>
      </w:r>
      <w:r w:rsidR="00BB743C">
        <w:rPr>
          <w:color w:val="000000" w:themeColor="text1"/>
        </w:rPr>
        <w:t xml:space="preserve">разрабатываются с целью устранения этих дефектов. </w:t>
      </w:r>
      <w:r w:rsidR="00BB743C" w:rsidRPr="00BB743C">
        <w:rPr>
          <w:color w:val="000000" w:themeColor="text1"/>
        </w:rPr>
        <w:t xml:space="preserve"> </w:t>
      </w:r>
    </w:p>
    <w:p w14:paraId="0FA5407B" w14:textId="45641123" w:rsidR="004915F6" w:rsidRPr="004511FA" w:rsidRDefault="00D62835" w:rsidP="004915F6">
      <w:pPr>
        <w:pStyle w:val="ae"/>
        <w:shd w:val="clear" w:color="auto" w:fill="FFFFFF" w:themeFill="background1"/>
        <w:rPr>
          <w:color w:val="auto"/>
        </w:rPr>
      </w:pPr>
      <w:r w:rsidRPr="004511FA">
        <w:rPr>
          <w:b/>
          <w:bCs/>
          <w:color w:val="auto"/>
        </w:rPr>
        <w:t>Целью данной работы является</w:t>
      </w:r>
      <w:r w:rsidRPr="004511FA">
        <w:rPr>
          <w:color w:val="auto"/>
        </w:rPr>
        <w:t xml:space="preserve"> создание простых XAI-блоков для ранней диагностики стрессовых состояний растений. </w:t>
      </w:r>
      <w:r w:rsidRPr="004511FA">
        <w:rPr>
          <w:b/>
          <w:bCs/>
          <w:color w:val="auto"/>
        </w:rPr>
        <w:t>Объектом</w:t>
      </w:r>
      <w:r w:rsidRPr="004511FA">
        <w:rPr>
          <w:color w:val="auto"/>
        </w:rPr>
        <w:t xml:space="preserve"> исследования являются</w:t>
      </w:r>
      <w:r w:rsidR="00F301F8" w:rsidRPr="004511FA">
        <w:rPr>
          <w:color w:val="auto"/>
        </w:rPr>
        <w:t xml:space="preserve"> методы объяснимого искусственного интеллекта</w:t>
      </w:r>
      <w:r w:rsidRPr="004511FA">
        <w:rPr>
          <w:color w:val="auto"/>
        </w:rPr>
        <w:t xml:space="preserve">, а </w:t>
      </w:r>
      <w:r w:rsidRPr="004511FA">
        <w:rPr>
          <w:b/>
          <w:bCs/>
          <w:color w:val="auto"/>
        </w:rPr>
        <w:t>предметом</w:t>
      </w:r>
      <w:r w:rsidRPr="004511FA">
        <w:rPr>
          <w:color w:val="auto"/>
        </w:rPr>
        <w:t xml:space="preserve"> исследования</w:t>
      </w:r>
      <w:r w:rsidR="00F301F8" w:rsidRPr="004511FA">
        <w:rPr>
          <w:color w:val="auto"/>
        </w:rPr>
        <w:t xml:space="preserve"> диагностика стрессовых состояний растений</w:t>
      </w:r>
      <w:r w:rsidRPr="004511FA">
        <w:rPr>
          <w:color w:val="auto"/>
        </w:rPr>
        <w:t>.</w:t>
      </w:r>
    </w:p>
    <w:p w14:paraId="1F6BA0EB" w14:textId="21364068" w:rsidR="00475FD7" w:rsidRPr="004511FA" w:rsidRDefault="00F301F8" w:rsidP="00475FD7">
      <w:pPr>
        <w:pStyle w:val="ae"/>
        <w:shd w:val="clear" w:color="auto" w:fill="FFFFFF" w:themeFill="background1"/>
        <w:rPr>
          <w:color w:val="auto"/>
        </w:rPr>
      </w:pPr>
      <w:r w:rsidRPr="004511FA">
        <w:rPr>
          <w:color w:val="auto"/>
        </w:rPr>
        <w:t>В рамках преследуемой цели предлагается разделить исследование на 2 части. Первая часть должна содержать</w:t>
      </w:r>
      <w:r w:rsidR="004915F6" w:rsidRPr="004511FA">
        <w:rPr>
          <w:color w:val="auto"/>
        </w:rPr>
        <w:t xml:space="preserve"> обзор</w:t>
      </w:r>
      <w:r w:rsidR="0048417D">
        <w:rPr>
          <w:color w:val="auto"/>
        </w:rPr>
        <w:t>ы</w:t>
      </w:r>
      <w:r w:rsidR="0048417D" w:rsidRPr="0048417D">
        <w:rPr>
          <w:color w:val="auto"/>
        </w:rPr>
        <w:t xml:space="preserve">: </w:t>
      </w:r>
      <w:r w:rsidR="0048417D">
        <w:rPr>
          <w:color w:val="auto"/>
        </w:rPr>
        <w:t xml:space="preserve">1) </w:t>
      </w:r>
      <w:r w:rsidR="004915F6" w:rsidRPr="004511FA">
        <w:rPr>
          <w:color w:val="auto"/>
        </w:rPr>
        <w:t>общих и проблемно-ориентированных методов извлечения признак</w:t>
      </w:r>
      <w:r w:rsidR="0048417D">
        <w:rPr>
          <w:color w:val="auto"/>
        </w:rPr>
        <w:t xml:space="preserve">ов из изображений и 2) классических методов машинного и глубокого обучения на примере прикладной задачи - </w:t>
      </w:r>
      <w:r w:rsidR="00475FD7" w:rsidRPr="004511FA">
        <w:rPr>
          <w:color w:val="auto"/>
        </w:rPr>
        <w:t>зада</w:t>
      </w:r>
      <w:r w:rsidR="00E03A2F">
        <w:rPr>
          <w:color w:val="auto"/>
        </w:rPr>
        <w:t>чи</w:t>
      </w:r>
      <w:r w:rsidR="00475FD7" w:rsidRPr="004511FA">
        <w:rPr>
          <w:color w:val="auto"/>
        </w:rPr>
        <w:t xml:space="preserve"> классификации болезней растений.</w:t>
      </w:r>
      <w:r w:rsidR="001873B5">
        <w:rPr>
          <w:color w:val="auto"/>
        </w:rPr>
        <w:t xml:space="preserve"> </w:t>
      </w:r>
      <w:r w:rsidR="004915F6" w:rsidRPr="004511FA">
        <w:rPr>
          <w:color w:val="auto"/>
        </w:rPr>
        <w:t xml:space="preserve">Во второй части </w:t>
      </w:r>
      <w:r w:rsidR="001873B5">
        <w:rPr>
          <w:color w:val="auto"/>
        </w:rPr>
        <w:t xml:space="preserve">для </w:t>
      </w:r>
      <w:r w:rsidR="00FD5C01">
        <w:rPr>
          <w:color w:val="auto"/>
        </w:rPr>
        <w:lastRenderedPageBreak/>
        <w:t xml:space="preserve">полученного набора признаков и </w:t>
      </w:r>
      <w:r w:rsidR="001873B5">
        <w:rPr>
          <w:color w:val="auto"/>
        </w:rPr>
        <w:t xml:space="preserve">лучшей модели </w:t>
      </w:r>
      <w:r w:rsidR="00432362">
        <w:rPr>
          <w:color w:val="auto"/>
        </w:rPr>
        <w:t xml:space="preserve">машинного обучения </w:t>
      </w:r>
      <w:r w:rsidR="004915F6" w:rsidRPr="004511FA">
        <w:rPr>
          <w:color w:val="auto"/>
        </w:rPr>
        <w:t>предлагается</w:t>
      </w:r>
      <w:r w:rsidR="001873B5">
        <w:rPr>
          <w:color w:val="auto"/>
        </w:rPr>
        <w:t xml:space="preserve"> построить </w:t>
      </w:r>
      <w:r w:rsidR="001873B5">
        <w:rPr>
          <w:color w:val="auto"/>
          <w:lang w:val="en-US"/>
        </w:rPr>
        <w:t>XAI</w:t>
      </w:r>
      <w:r w:rsidR="001873B5">
        <w:rPr>
          <w:color w:val="auto"/>
        </w:rPr>
        <w:t>-блок для</w:t>
      </w:r>
      <w:r w:rsidR="00475FD7" w:rsidRPr="004511FA">
        <w:rPr>
          <w:color w:val="auto"/>
        </w:rPr>
        <w:t xml:space="preserve"> ранней диагностики </w:t>
      </w:r>
      <w:r w:rsidR="001873B5">
        <w:rPr>
          <w:color w:val="auto"/>
        </w:rPr>
        <w:t>стрессовых состояний растений</w:t>
      </w:r>
      <w:r w:rsidR="00FD5C01">
        <w:rPr>
          <w:color w:val="auto"/>
        </w:rPr>
        <w:t>, оснащённый средствами визуализации</w:t>
      </w:r>
      <w:r w:rsidR="00432362" w:rsidRPr="00432362">
        <w:rPr>
          <w:color w:val="auto"/>
        </w:rPr>
        <w:t xml:space="preserve">, </w:t>
      </w:r>
      <w:r w:rsidR="00432362">
        <w:rPr>
          <w:color w:val="auto"/>
        </w:rPr>
        <w:t xml:space="preserve">интерпретации и </w:t>
      </w:r>
      <w:r w:rsidR="00FD5C01">
        <w:rPr>
          <w:color w:val="auto"/>
        </w:rPr>
        <w:t xml:space="preserve">анализа его работы, </w:t>
      </w:r>
      <w:r w:rsidR="00F21FF9">
        <w:rPr>
          <w:color w:val="auto"/>
        </w:rPr>
        <w:t>разрешающий</w:t>
      </w:r>
      <w:r w:rsidR="00FD5C01">
        <w:rPr>
          <w:color w:val="auto"/>
        </w:rPr>
        <w:t xml:space="preserve"> </w:t>
      </w:r>
      <w:r w:rsidR="00F21FF9">
        <w:rPr>
          <w:color w:val="auto"/>
        </w:rPr>
        <w:t>быструю коррекцию ошибок</w:t>
      </w:r>
      <w:r w:rsidR="00432362">
        <w:rPr>
          <w:color w:val="auto"/>
        </w:rPr>
        <w:t xml:space="preserve"> и</w:t>
      </w:r>
      <w:r w:rsidR="00F21FF9">
        <w:rPr>
          <w:color w:val="auto"/>
        </w:rPr>
        <w:t xml:space="preserve"> упрощени</w:t>
      </w:r>
      <w:r w:rsidR="00432362">
        <w:rPr>
          <w:color w:val="auto"/>
        </w:rPr>
        <w:t>е</w:t>
      </w:r>
      <w:r w:rsidR="00F21FF9">
        <w:rPr>
          <w:color w:val="auto"/>
        </w:rPr>
        <w:t xml:space="preserve"> структуры модели. </w:t>
      </w:r>
    </w:p>
    <w:p w14:paraId="13F5CD20" w14:textId="78724ECA" w:rsidR="00750A73" w:rsidRPr="004511FA" w:rsidRDefault="00074E50" w:rsidP="00475FD7">
      <w:pPr>
        <w:pStyle w:val="ae"/>
        <w:shd w:val="clear" w:color="auto" w:fill="FFFFFF" w:themeFill="background1"/>
        <w:rPr>
          <w:color w:val="auto"/>
        </w:rPr>
      </w:pPr>
      <w:r w:rsidRPr="004511FA">
        <w:rPr>
          <w:color w:val="auto"/>
        </w:rPr>
        <w:t>П</w:t>
      </w:r>
      <w:r w:rsidR="00475FD7" w:rsidRPr="004511FA">
        <w:rPr>
          <w:color w:val="auto"/>
        </w:rPr>
        <w:t>ерв</w:t>
      </w:r>
      <w:r w:rsidRPr="004511FA">
        <w:rPr>
          <w:color w:val="auto"/>
        </w:rPr>
        <w:t>ая</w:t>
      </w:r>
      <w:r w:rsidR="00475FD7" w:rsidRPr="004511FA">
        <w:rPr>
          <w:color w:val="auto"/>
        </w:rPr>
        <w:t xml:space="preserve"> част</w:t>
      </w:r>
      <w:r w:rsidRPr="004511FA">
        <w:rPr>
          <w:color w:val="auto"/>
        </w:rPr>
        <w:t>ь</w:t>
      </w:r>
      <w:r w:rsidR="00475FD7" w:rsidRPr="004511FA">
        <w:rPr>
          <w:color w:val="auto"/>
        </w:rPr>
        <w:t xml:space="preserve"> исследования </w:t>
      </w:r>
      <w:r w:rsidRPr="004511FA">
        <w:rPr>
          <w:color w:val="auto"/>
        </w:rPr>
        <w:t xml:space="preserve">подразумевает выполнение следующих этапов: </w:t>
      </w:r>
    </w:p>
    <w:p w14:paraId="7B463718" w14:textId="3E245FCD" w:rsidR="00F85665" w:rsidRPr="004511FA" w:rsidRDefault="00750A73" w:rsidP="0016358C">
      <w:pPr>
        <w:pStyle w:val="O"/>
        <w:rPr>
          <w:color w:val="auto"/>
        </w:rPr>
      </w:pPr>
      <w:r w:rsidRPr="004511FA">
        <w:rPr>
          <w:i/>
          <w:iCs/>
          <w:color w:val="auto"/>
        </w:rPr>
        <w:t>Подготовка данных</w:t>
      </w:r>
      <w:r w:rsidRPr="004511FA">
        <w:rPr>
          <w:color w:val="auto"/>
        </w:rPr>
        <w:t xml:space="preserve">. </w:t>
      </w:r>
      <w:r w:rsidR="00074E50" w:rsidRPr="004511FA">
        <w:rPr>
          <w:color w:val="auto"/>
        </w:rPr>
        <w:t>Н</w:t>
      </w:r>
      <w:r w:rsidR="00F85665" w:rsidRPr="004511FA">
        <w:rPr>
          <w:color w:val="auto"/>
        </w:rPr>
        <w:t>еобходимо найти базу данных, н</w:t>
      </w:r>
      <w:r w:rsidR="008F5CE8" w:rsidRPr="004511FA">
        <w:rPr>
          <w:color w:val="auto"/>
        </w:rPr>
        <w:t>а</w:t>
      </w:r>
      <w:r w:rsidR="00F85665" w:rsidRPr="004511FA">
        <w:rPr>
          <w:color w:val="auto"/>
        </w:rPr>
        <w:t xml:space="preserve"> которо</w:t>
      </w:r>
      <w:r w:rsidR="008F5CE8" w:rsidRPr="004511FA">
        <w:rPr>
          <w:color w:val="auto"/>
        </w:rPr>
        <w:t>й</w:t>
      </w:r>
      <w:r w:rsidR="00F85665" w:rsidRPr="004511FA">
        <w:rPr>
          <w:color w:val="auto"/>
        </w:rPr>
        <w:t xml:space="preserve"> будет выполнят</w:t>
      </w:r>
      <w:r w:rsidR="00262A28" w:rsidRPr="004511FA">
        <w:rPr>
          <w:color w:val="auto"/>
        </w:rPr>
        <w:t>ь</w:t>
      </w:r>
      <w:r w:rsidR="00F85665" w:rsidRPr="004511FA">
        <w:rPr>
          <w:color w:val="auto"/>
        </w:rPr>
        <w:t xml:space="preserve">ся </w:t>
      </w:r>
      <w:r w:rsidR="00262A28" w:rsidRPr="004511FA">
        <w:rPr>
          <w:color w:val="auto"/>
        </w:rPr>
        <w:t>тренировка</w:t>
      </w:r>
      <w:r w:rsidRPr="004511FA">
        <w:rPr>
          <w:color w:val="auto"/>
        </w:rPr>
        <w:t xml:space="preserve"> и тестирование </w:t>
      </w:r>
      <w:r w:rsidR="00074E50" w:rsidRPr="004511FA">
        <w:rPr>
          <w:color w:val="auto"/>
        </w:rPr>
        <w:t>классификаторов</w:t>
      </w:r>
      <w:r w:rsidRPr="004511FA">
        <w:rPr>
          <w:color w:val="auto"/>
        </w:rPr>
        <w:t>.</w:t>
      </w:r>
      <w:r w:rsidR="00F85665" w:rsidRPr="004511FA">
        <w:rPr>
          <w:color w:val="auto"/>
        </w:rPr>
        <w:t xml:space="preserve"> Данные должны содержать </w:t>
      </w:r>
      <w:r w:rsidR="0061159F" w:rsidRPr="004511FA">
        <w:rPr>
          <w:color w:val="auto"/>
        </w:rPr>
        <w:t>раз</w:t>
      </w:r>
      <w:r w:rsidR="00F85665" w:rsidRPr="004511FA">
        <w:rPr>
          <w:color w:val="auto"/>
        </w:rPr>
        <w:t xml:space="preserve">меченные изображения как больных, так и здоровых </w:t>
      </w:r>
      <w:r w:rsidRPr="004511FA">
        <w:rPr>
          <w:color w:val="auto"/>
        </w:rPr>
        <w:t xml:space="preserve">листьев </w:t>
      </w:r>
      <w:r w:rsidR="00F85665" w:rsidRPr="004511FA">
        <w:rPr>
          <w:color w:val="auto"/>
        </w:rPr>
        <w:t>исследуемого сорта</w:t>
      </w:r>
      <w:r w:rsidRPr="004511FA">
        <w:rPr>
          <w:color w:val="auto"/>
        </w:rPr>
        <w:t xml:space="preserve"> растения</w:t>
      </w:r>
      <w:r w:rsidR="00F85665" w:rsidRPr="004511FA">
        <w:rPr>
          <w:color w:val="auto"/>
        </w:rPr>
        <w:t>. Выборка должна быть достаточно большой для</w:t>
      </w:r>
      <w:r w:rsidR="00DD0B02" w:rsidRPr="004511FA">
        <w:rPr>
          <w:color w:val="auto"/>
        </w:rPr>
        <w:t xml:space="preserve"> получения надежных результатов</w:t>
      </w:r>
      <w:r w:rsidR="00F85665" w:rsidRPr="004511FA">
        <w:rPr>
          <w:color w:val="auto"/>
        </w:rPr>
        <w:t>.</w:t>
      </w:r>
    </w:p>
    <w:p w14:paraId="6B2C7185" w14:textId="25529D9A" w:rsidR="00937C01" w:rsidRPr="004511FA" w:rsidRDefault="004A5C83" w:rsidP="001348A5">
      <w:pPr>
        <w:pStyle w:val="ae"/>
        <w:rPr>
          <w:color w:val="auto"/>
        </w:rPr>
      </w:pPr>
      <w:r w:rsidRPr="004511FA">
        <w:rPr>
          <w:i/>
          <w:iCs/>
          <w:color w:val="auto"/>
        </w:rPr>
        <w:t>Извлечение</w:t>
      </w:r>
      <w:r w:rsidR="0016358C" w:rsidRPr="004511FA">
        <w:rPr>
          <w:i/>
          <w:iCs/>
          <w:color w:val="auto"/>
        </w:rPr>
        <w:t xml:space="preserve"> и анализ статистических </w:t>
      </w:r>
      <w:r w:rsidR="00935F47" w:rsidRPr="004511FA">
        <w:rPr>
          <w:i/>
          <w:iCs/>
          <w:color w:val="auto"/>
        </w:rPr>
        <w:t xml:space="preserve">и текстурных признаков. </w:t>
      </w:r>
      <w:r w:rsidR="00935F47" w:rsidRPr="004511FA">
        <w:rPr>
          <w:color w:val="auto"/>
        </w:rPr>
        <w:t xml:space="preserve">На </w:t>
      </w:r>
      <w:r w:rsidR="00491D7D" w:rsidRPr="004511FA">
        <w:rPr>
          <w:color w:val="auto"/>
        </w:rPr>
        <w:t>этом</w:t>
      </w:r>
      <w:r w:rsidR="00935F47" w:rsidRPr="004511FA">
        <w:rPr>
          <w:color w:val="auto"/>
        </w:rPr>
        <w:t xml:space="preserve"> шаге мы</w:t>
      </w:r>
      <w:r w:rsidR="00935F47" w:rsidRPr="004511FA">
        <w:rPr>
          <w:i/>
          <w:iCs/>
          <w:color w:val="auto"/>
        </w:rPr>
        <w:t xml:space="preserve"> </w:t>
      </w:r>
      <w:r w:rsidR="00935F47" w:rsidRPr="004511FA">
        <w:rPr>
          <w:color w:val="auto"/>
        </w:rPr>
        <w:t xml:space="preserve">уменьшаем размер данных путем получения необходимой информации из изображения. </w:t>
      </w:r>
      <w:r w:rsidR="008F1E97" w:rsidRPr="004511FA">
        <w:rPr>
          <w:color w:val="auto"/>
        </w:rPr>
        <w:t xml:space="preserve">Предполагается, что детектировать </w:t>
      </w:r>
      <w:r w:rsidR="00871642" w:rsidRPr="004511FA">
        <w:rPr>
          <w:color w:val="auto"/>
        </w:rPr>
        <w:t>заболевание</w:t>
      </w:r>
      <w:r w:rsidR="00491D7D" w:rsidRPr="004511FA">
        <w:rPr>
          <w:color w:val="auto"/>
        </w:rPr>
        <w:t xml:space="preserve"> </w:t>
      </w:r>
      <w:r w:rsidR="008F1E97" w:rsidRPr="004511FA">
        <w:rPr>
          <w:color w:val="auto"/>
        </w:rPr>
        <w:t xml:space="preserve">возможно с помощью статистических признаков, но для классификации болезни их может оказаться недостаточно. </w:t>
      </w:r>
      <w:r w:rsidR="00871642" w:rsidRPr="004511FA">
        <w:rPr>
          <w:color w:val="auto"/>
        </w:rPr>
        <w:t>Поверхность л</w:t>
      </w:r>
      <w:r w:rsidR="008F1E97" w:rsidRPr="004511FA">
        <w:rPr>
          <w:color w:val="auto"/>
        </w:rPr>
        <w:t>исть</w:t>
      </w:r>
      <w:r w:rsidR="00871642" w:rsidRPr="004511FA">
        <w:rPr>
          <w:color w:val="auto"/>
        </w:rPr>
        <w:t>ев</w:t>
      </w:r>
      <w:r w:rsidR="008F1E97" w:rsidRPr="004511FA">
        <w:rPr>
          <w:color w:val="auto"/>
        </w:rPr>
        <w:t xml:space="preserve"> растений</w:t>
      </w:r>
      <w:r w:rsidR="00871642" w:rsidRPr="004511FA">
        <w:rPr>
          <w:color w:val="auto"/>
        </w:rPr>
        <w:t xml:space="preserve"> </w:t>
      </w:r>
      <w:r w:rsidR="008F1E97" w:rsidRPr="004511FA">
        <w:rPr>
          <w:color w:val="auto"/>
        </w:rPr>
        <w:t>достаточно репрезентативн</w:t>
      </w:r>
      <w:r w:rsidR="00871642" w:rsidRPr="004511FA">
        <w:rPr>
          <w:color w:val="auto"/>
        </w:rPr>
        <w:t>а</w:t>
      </w:r>
      <w:r w:rsidR="008F1E97" w:rsidRPr="004511FA">
        <w:rPr>
          <w:color w:val="auto"/>
        </w:rPr>
        <w:t xml:space="preserve">, чтобы различать их заболевания с высокой точностью. </w:t>
      </w:r>
      <w:r w:rsidR="00871642" w:rsidRPr="004511FA">
        <w:rPr>
          <w:color w:val="auto"/>
        </w:rPr>
        <w:t xml:space="preserve">Главной характеристикой поверхности является текстура. </w:t>
      </w:r>
      <w:r w:rsidR="00935F47" w:rsidRPr="004511FA">
        <w:rPr>
          <w:color w:val="auto"/>
        </w:rPr>
        <w:t>Наиболее распространенным вариантом получения характеристик текстуры является матрица совместной встречаемости уровней серого тона (</w:t>
      </w:r>
      <w:r w:rsidR="00935F47" w:rsidRPr="004511FA">
        <w:rPr>
          <w:color w:val="auto"/>
          <w:lang w:val="en-US"/>
        </w:rPr>
        <w:t>GLCM</w:t>
      </w:r>
      <w:r w:rsidR="00935F47" w:rsidRPr="004511FA">
        <w:rPr>
          <w:color w:val="auto"/>
        </w:rPr>
        <w:t>).</w:t>
      </w:r>
      <w:r w:rsidR="0004266E" w:rsidRPr="004511FA">
        <w:rPr>
          <w:color w:val="auto"/>
        </w:rPr>
        <w:t xml:space="preserve"> Для ее вычисления задаются 2 параметра: расстояние </w:t>
      </w:r>
      <w:r w:rsidR="0004266E" w:rsidRPr="004511FA">
        <w:rPr>
          <w:color w:val="auto"/>
          <w:lang w:val="en-US"/>
        </w:rPr>
        <w:t>d</w:t>
      </w:r>
      <w:r w:rsidR="0004266E" w:rsidRPr="004511FA">
        <w:rPr>
          <w:color w:val="auto"/>
        </w:rPr>
        <w:t xml:space="preserve"> и </w:t>
      </w:r>
      <w:r w:rsidR="00491D7D" w:rsidRPr="004511FA">
        <w:rPr>
          <w:color w:val="auto"/>
        </w:rPr>
        <w:t>направление</w:t>
      </w:r>
      <w:r w:rsidR="0004266E" w:rsidRPr="004511FA">
        <w:rPr>
          <w:color w:val="auto"/>
        </w:rPr>
        <w:t xml:space="preserve"> </w:t>
      </w:r>
      <m:oMath>
        <m:r>
          <w:rPr>
            <w:rFonts w:ascii="Cambria Math" w:hAnsi="Cambria Math"/>
            <w:color w:val="auto"/>
          </w:rPr>
          <m:t>φ</m:t>
        </m:r>
      </m:oMath>
      <w:r w:rsidR="00F141A2" w:rsidRPr="004511FA">
        <w:rPr>
          <w:color w:val="auto"/>
        </w:rPr>
        <w:t xml:space="preserve">. Определение лучших значений параметров </w:t>
      </w:r>
      <w:r w:rsidR="00F141A2" w:rsidRPr="004511FA">
        <w:rPr>
          <w:color w:val="auto"/>
          <w:lang w:val="en-US"/>
        </w:rPr>
        <w:t>d</w:t>
      </w:r>
      <w:r w:rsidR="00F141A2" w:rsidRPr="004511FA">
        <w:rPr>
          <w:color w:val="auto"/>
        </w:rPr>
        <w:t xml:space="preserve">, </w:t>
      </w:r>
      <m:oMath>
        <m:r>
          <w:rPr>
            <w:rFonts w:ascii="Cambria Math" w:hAnsi="Cambria Math"/>
            <w:color w:val="auto"/>
          </w:rPr>
          <m:t>φ</m:t>
        </m:r>
      </m:oMath>
      <w:r w:rsidR="00F141A2" w:rsidRPr="004511FA">
        <w:rPr>
          <w:color w:val="auto"/>
        </w:rPr>
        <w:t xml:space="preserve"> является отдельной подзадачей в этом исследовании. </w:t>
      </w:r>
      <w:r w:rsidR="0004266E" w:rsidRPr="004511FA">
        <w:rPr>
          <w:color w:val="auto"/>
        </w:rPr>
        <w:t xml:space="preserve"> </w:t>
      </w:r>
    </w:p>
    <w:p w14:paraId="4D9308A8" w14:textId="05004308" w:rsidR="00F85665" w:rsidRPr="004511FA" w:rsidRDefault="00D56FFD" w:rsidP="00C20171">
      <w:pPr>
        <w:pStyle w:val="ae"/>
        <w:rPr>
          <w:color w:val="auto"/>
        </w:rPr>
      </w:pPr>
      <w:r w:rsidRPr="004511FA">
        <w:rPr>
          <w:i/>
          <w:iCs/>
          <w:color w:val="auto"/>
        </w:rPr>
        <w:t>Тестирование алгоритмов машинного обучения.</w:t>
      </w:r>
      <w:r w:rsidRPr="004511FA">
        <w:rPr>
          <w:color w:val="auto"/>
        </w:rPr>
        <w:t xml:space="preserve"> </w:t>
      </w:r>
      <w:r w:rsidR="00F76928">
        <w:rPr>
          <w:color w:val="auto"/>
        </w:rPr>
        <w:t>Для</w:t>
      </w:r>
      <w:r w:rsidR="00E14259">
        <w:rPr>
          <w:color w:val="auto"/>
        </w:rPr>
        <w:t xml:space="preserve"> анализа возможностей различных классификаторов </w:t>
      </w:r>
      <w:r w:rsidR="00F76928">
        <w:rPr>
          <w:color w:val="auto"/>
        </w:rPr>
        <w:t>в</w:t>
      </w:r>
      <w:r w:rsidRPr="004511FA">
        <w:rPr>
          <w:color w:val="auto"/>
        </w:rPr>
        <w:t xml:space="preserve"> данной работе будут рассмотрены следующие </w:t>
      </w:r>
      <w:r w:rsidR="001C28C9">
        <w:rPr>
          <w:color w:val="auto"/>
        </w:rPr>
        <w:t>алгоритмы</w:t>
      </w:r>
      <w:r w:rsidRPr="004511FA">
        <w:rPr>
          <w:color w:val="auto"/>
        </w:rPr>
        <w:t>:</w:t>
      </w:r>
      <w:r w:rsidR="00F85665" w:rsidRPr="004511FA">
        <w:rPr>
          <w:color w:val="auto"/>
        </w:rPr>
        <w:t xml:space="preserve"> </w:t>
      </w:r>
      <w:r w:rsidR="00836044">
        <w:rPr>
          <w:color w:val="auto"/>
        </w:rPr>
        <w:t>линейный дискриминант Фишера</w:t>
      </w:r>
      <w:r w:rsidR="00836044" w:rsidRPr="00836044">
        <w:rPr>
          <w:color w:val="auto"/>
        </w:rPr>
        <w:t xml:space="preserve">, </w:t>
      </w:r>
      <w:r w:rsidRPr="004511FA">
        <w:rPr>
          <w:color w:val="auto"/>
        </w:rPr>
        <w:t>дерев</w:t>
      </w:r>
      <w:r w:rsidR="00C20171" w:rsidRPr="004511FA">
        <w:rPr>
          <w:color w:val="auto"/>
        </w:rPr>
        <w:t>о</w:t>
      </w:r>
      <w:r w:rsidRPr="004511FA">
        <w:rPr>
          <w:color w:val="auto"/>
        </w:rPr>
        <w:t xml:space="preserve"> решений,</w:t>
      </w:r>
      <w:r w:rsidR="008A523A" w:rsidRPr="004511FA">
        <w:rPr>
          <w:color w:val="auto"/>
        </w:rPr>
        <w:t xml:space="preserve"> случайный лес, </w:t>
      </w:r>
      <w:r w:rsidR="009B669E" w:rsidRPr="004511FA">
        <w:rPr>
          <w:color w:val="auto"/>
        </w:rPr>
        <w:t>мультиклассовый метод</w:t>
      </w:r>
      <w:r w:rsidRPr="004511FA">
        <w:rPr>
          <w:color w:val="auto"/>
        </w:rPr>
        <w:t xml:space="preserve"> опорных векторов, k-ближайших соседей</w:t>
      </w:r>
      <w:r w:rsidR="008663EB">
        <w:rPr>
          <w:color w:val="auto"/>
        </w:rPr>
        <w:t xml:space="preserve"> и</w:t>
      </w:r>
      <w:r w:rsidR="008A523A" w:rsidRPr="004511FA">
        <w:rPr>
          <w:color w:val="auto"/>
        </w:rPr>
        <w:t xml:space="preserve"> </w:t>
      </w:r>
      <w:r w:rsidR="0061159F" w:rsidRPr="004511FA">
        <w:rPr>
          <w:color w:val="auto"/>
        </w:rPr>
        <w:t xml:space="preserve">одноуровневый </w:t>
      </w:r>
      <w:r w:rsidR="008A523A" w:rsidRPr="004511FA">
        <w:rPr>
          <w:color w:val="auto"/>
        </w:rPr>
        <w:t>персептрон</w:t>
      </w:r>
      <w:r w:rsidRPr="004511FA">
        <w:rPr>
          <w:color w:val="auto"/>
        </w:rPr>
        <w:t>.</w:t>
      </w:r>
    </w:p>
    <w:p w14:paraId="1CBFF5C4" w14:textId="6C9663D7" w:rsidR="00F85665" w:rsidRPr="004511FA" w:rsidRDefault="00F85665" w:rsidP="00F85665">
      <w:pPr>
        <w:pStyle w:val="ae"/>
        <w:rPr>
          <w:color w:val="auto"/>
        </w:rPr>
      </w:pPr>
      <w:r w:rsidRPr="004511FA">
        <w:rPr>
          <w:color w:val="auto"/>
        </w:rPr>
        <w:t xml:space="preserve">Качественная реализация каждого этапа позволит </w:t>
      </w:r>
      <w:r w:rsidR="00C20171" w:rsidRPr="004511FA">
        <w:rPr>
          <w:color w:val="auto"/>
        </w:rPr>
        <w:t>получить надежную оценку предлагаемого статистико-текстурного аппарата</w:t>
      </w:r>
      <w:r w:rsidR="00E14259">
        <w:rPr>
          <w:color w:val="auto"/>
        </w:rPr>
        <w:t xml:space="preserve"> и определить способности различных моделей </w:t>
      </w:r>
      <w:r w:rsidR="00E14259">
        <w:rPr>
          <w:color w:val="auto"/>
          <w:lang w:val="en-US"/>
        </w:rPr>
        <w:t>ML</w:t>
      </w:r>
      <w:r w:rsidR="00E14259">
        <w:rPr>
          <w:color w:val="auto"/>
        </w:rPr>
        <w:t xml:space="preserve"> решать прикладные задачи </w:t>
      </w:r>
      <w:r w:rsidR="00A03695">
        <w:rPr>
          <w:color w:val="auto"/>
        </w:rPr>
        <w:t>при</w:t>
      </w:r>
      <w:r w:rsidR="00E14259">
        <w:rPr>
          <w:color w:val="auto"/>
        </w:rPr>
        <w:t xml:space="preserve"> данном аппарате</w:t>
      </w:r>
      <w:r w:rsidR="00A03695">
        <w:rPr>
          <w:color w:val="auto"/>
        </w:rPr>
        <w:t xml:space="preserve"> признаков</w:t>
      </w:r>
      <w:r w:rsidR="00C20171" w:rsidRPr="004511FA">
        <w:rPr>
          <w:color w:val="auto"/>
        </w:rPr>
        <w:t>.</w:t>
      </w:r>
    </w:p>
    <w:p w14:paraId="0A248D62" w14:textId="77777777" w:rsidR="00496918" w:rsidRPr="004511FA" w:rsidRDefault="00074E50" w:rsidP="00074E50">
      <w:pPr>
        <w:pStyle w:val="ae"/>
        <w:shd w:val="clear" w:color="auto" w:fill="FFFFFF" w:themeFill="background1"/>
        <w:rPr>
          <w:color w:val="auto"/>
        </w:rPr>
      </w:pPr>
      <w:r w:rsidRPr="004511FA">
        <w:rPr>
          <w:color w:val="auto"/>
        </w:rPr>
        <w:t xml:space="preserve">Этапы проведения второй части исследования: </w:t>
      </w:r>
    </w:p>
    <w:p w14:paraId="7F31F8B5" w14:textId="3026E851" w:rsidR="00074E50" w:rsidRPr="004511FA" w:rsidRDefault="00496918" w:rsidP="00074E50">
      <w:pPr>
        <w:pStyle w:val="ae"/>
        <w:shd w:val="clear" w:color="auto" w:fill="FFFFFF" w:themeFill="background1"/>
        <w:rPr>
          <w:i/>
          <w:iCs/>
          <w:color w:val="auto"/>
        </w:rPr>
      </w:pPr>
      <w:r w:rsidRPr="004511FA">
        <w:rPr>
          <w:i/>
          <w:iCs/>
          <w:color w:val="auto"/>
        </w:rPr>
        <w:t xml:space="preserve">Подготовка данных. </w:t>
      </w:r>
      <w:r w:rsidRPr="004511FA">
        <w:rPr>
          <w:color w:val="auto"/>
        </w:rPr>
        <w:t xml:space="preserve">База данных должна содержать изображения как больных, так и здоровых растений. Изображения должны быть максимально приближенными к реальности, словно они были получены с </w:t>
      </w:r>
      <w:r w:rsidR="008663EB">
        <w:rPr>
          <w:color w:val="auto"/>
        </w:rPr>
        <w:t>беспилотного летательного аппарата</w:t>
      </w:r>
      <w:r w:rsidRPr="004511FA">
        <w:rPr>
          <w:color w:val="auto"/>
        </w:rPr>
        <w:t xml:space="preserve"> или датчиков, установленных на сельскохозяйственных наземных транспортных средствах.</w:t>
      </w:r>
    </w:p>
    <w:p w14:paraId="31B037EB" w14:textId="5BDD14C3" w:rsidR="00496918" w:rsidRPr="004511FA" w:rsidRDefault="00496918" w:rsidP="00D63527">
      <w:pPr>
        <w:pStyle w:val="ae"/>
        <w:shd w:val="clear" w:color="auto" w:fill="FFFFFF" w:themeFill="background1"/>
        <w:rPr>
          <w:color w:val="auto"/>
        </w:rPr>
      </w:pPr>
      <w:r w:rsidRPr="004511FA">
        <w:rPr>
          <w:i/>
          <w:iCs/>
          <w:color w:val="auto"/>
        </w:rPr>
        <w:t xml:space="preserve">Построение </w:t>
      </w:r>
      <w:r w:rsidRPr="004511FA">
        <w:rPr>
          <w:i/>
          <w:iCs/>
          <w:color w:val="auto"/>
          <w:lang w:val="en-US"/>
        </w:rPr>
        <w:t>XAI</w:t>
      </w:r>
      <w:r w:rsidRPr="004511FA">
        <w:rPr>
          <w:i/>
          <w:iCs/>
          <w:color w:val="auto"/>
        </w:rPr>
        <w:t>-блока.</w:t>
      </w:r>
      <w:r w:rsidR="002A7A60" w:rsidRPr="004511FA">
        <w:rPr>
          <w:i/>
          <w:iCs/>
          <w:color w:val="auto"/>
        </w:rPr>
        <w:t xml:space="preserve"> </w:t>
      </w:r>
      <w:r w:rsidR="00D63527" w:rsidRPr="004511FA">
        <w:rPr>
          <w:color w:val="auto"/>
        </w:rPr>
        <w:t xml:space="preserve">На основе лучшей модели, выбранной в первой части исследования, и предложенного статистико-текстурного аппарата построить </w:t>
      </w:r>
      <w:r w:rsidR="00D63527" w:rsidRPr="004511FA">
        <w:rPr>
          <w:color w:val="auto"/>
          <w:lang w:val="en-US"/>
        </w:rPr>
        <w:t>XAI</w:t>
      </w:r>
      <w:r w:rsidR="00D63527" w:rsidRPr="004511FA">
        <w:rPr>
          <w:color w:val="auto"/>
        </w:rPr>
        <w:t>-блок, оснащенный средствами анализа и визуализации результатов его работы.</w:t>
      </w:r>
    </w:p>
    <w:p w14:paraId="4B7251E2" w14:textId="5253C63F" w:rsidR="00D63527" w:rsidRDefault="00D63527" w:rsidP="00D63527">
      <w:pPr>
        <w:pStyle w:val="ae"/>
        <w:shd w:val="clear" w:color="auto" w:fill="FFFFFF" w:themeFill="background1"/>
        <w:rPr>
          <w:color w:val="auto"/>
        </w:rPr>
      </w:pPr>
      <w:r w:rsidRPr="004511FA">
        <w:rPr>
          <w:color w:val="auto"/>
        </w:rPr>
        <w:lastRenderedPageBreak/>
        <w:t>Результатом второй части исследования</w:t>
      </w:r>
      <w:r w:rsidR="00D3482F" w:rsidRPr="004511FA">
        <w:rPr>
          <w:color w:val="auto"/>
        </w:rPr>
        <w:t xml:space="preserve"> и работы в целом</w:t>
      </w:r>
      <w:r w:rsidRPr="004511FA">
        <w:rPr>
          <w:color w:val="auto"/>
        </w:rPr>
        <w:t xml:space="preserve"> </w:t>
      </w:r>
      <w:r w:rsidR="00857E89">
        <w:rPr>
          <w:color w:val="auto"/>
        </w:rPr>
        <w:t xml:space="preserve">всей работы </w:t>
      </w:r>
      <w:r w:rsidRPr="004511FA">
        <w:rPr>
          <w:color w:val="auto"/>
        </w:rPr>
        <w:t>ожидается</w:t>
      </w:r>
      <w:r w:rsidR="00D3482F" w:rsidRPr="004511FA">
        <w:rPr>
          <w:color w:val="auto"/>
        </w:rPr>
        <w:t xml:space="preserve"> </w:t>
      </w:r>
      <w:r w:rsidRPr="004511FA">
        <w:rPr>
          <w:color w:val="auto"/>
        </w:rPr>
        <w:t>эффективн</w:t>
      </w:r>
      <w:r w:rsidR="00D3482F" w:rsidRPr="004511FA">
        <w:rPr>
          <w:color w:val="auto"/>
        </w:rPr>
        <w:t>ый</w:t>
      </w:r>
      <w:r w:rsidRPr="004511FA">
        <w:rPr>
          <w:color w:val="auto"/>
        </w:rPr>
        <w:t xml:space="preserve"> и надежный XAI-блок для ранней диагностики стрессовых состояний растений.</w:t>
      </w:r>
    </w:p>
    <w:p w14:paraId="2D7DB772" w14:textId="6E74C107" w:rsidR="00625E15" w:rsidRPr="00F50A36" w:rsidRDefault="00625E15" w:rsidP="00FB7933">
      <w:pPr>
        <w:pStyle w:val="14"/>
        <w:numPr>
          <w:ilvl w:val="0"/>
          <w:numId w:val="1"/>
        </w:numPr>
        <w:ind w:left="0" w:firstLine="0"/>
      </w:pPr>
      <w:bookmarkStart w:id="216" w:name="_Toc74818540"/>
      <w:r w:rsidRPr="00F50A36">
        <w:lastRenderedPageBreak/>
        <w:t>Постановка задачи</w:t>
      </w:r>
      <w:bookmarkEnd w:id="216"/>
    </w:p>
    <w:p w14:paraId="0B4426CA" w14:textId="0976250F" w:rsidR="00F85665" w:rsidRPr="00F50A36" w:rsidRDefault="00D56FFD" w:rsidP="00F85665">
      <w:pPr>
        <w:pStyle w:val="ae"/>
        <w:rPr>
          <w:color w:val="auto"/>
        </w:rPr>
      </w:pPr>
      <w:r w:rsidRPr="00F50A36">
        <w:rPr>
          <w:color w:val="auto"/>
        </w:rPr>
        <w:t>С</w:t>
      </w:r>
      <w:r w:rsidR="00F85665" w:rsidRPr="00F50A36">
        <w:rPr>
          <w:color w:val="auto"/>
        </w:rPr>
        <w:t xml:space="preserve"> учетом подхода</w:t>
      </w:r>
      <w:r w:rsidR="004A5C83" w:rsidRPr="00F50A36">
        <w:rPr>
          <w:color w:val="auto"/>
        </w:rPr>
        <w:t>, описанного в предыдущей главе,</w:t>
      </w:r>
      <w:r w:rsidR="00F85665" w:rsidRPr="00F50A36">
        <w:rPr>
          <w:color w:val="auto"/>
        </w:rPr>
        <w:t xml:space="preserve"> для достижения поставленной цели необходимо:</w:t>
      </w:r>
    </w:p>
    <w:p w14:paraId="5F95F40E" w14:textId="147873F6" w:rsidR="004A5C83" w:rsidRPr="00F50A36" w:rsidRDefault="00F85665" w:rsidP="00FB7933">
      <w:pPr>
        <w:pStyle w:val="O"/>
        <w:numPr>
          <w:ilvl w:val="0"/>
          <w:numId w:val="3"/>
        </w:numPr>
        <w:rPr>
          <w:color w:val="auto"/>
        </w:rPr>
      </w:pPr>
      <w:r w:rsidRPr="00F50A36">
        <w:rPr>
          <w:color w:val="auto"/>
        </w:rPr>
        <w:t xml:space="preserve">Освоить теоретический минимум. А именно: </w:t>
      </w:r>
    </w:p>
    <w:p w14:paraId="1D713A36" w14:textId="7FE1EF64" w:rsidR="004A5C83" w:rsidRPr="00F50A36" w:rsidRDefault="00F85665" w:rsidP="00FB7933">
      <w:pPr>
        <w:pStyle w:val="O"/>
        <w:numPr>
          <w:ilvl w:val="1"/>
          <w:numId w:val="3"/>
        </w:numPr>
        <w:ind w:left="1134"/>
        <w:rPr>
          <w:color w:val="auto"/>
        </w:rPr>
      </w:pPr>
      <w:r w:rsidRPr="00F50A36">
        <w:rPr>
          <w:color w:val="auto"/>
        </w:rPr>
        <w:t xml:space="preserve">Изучить </w:t>
      </w:r>
      <w:r w:rsidRPr="00F50A36">
        <w:rPr>
          <w:rStyle w:val="a7"/>
          <w:i w:val="0"/>
          <w:iCs w:val="0"/>
          <w:color w:val="auto"/>
        </w:rPr>
        <w:t>статистический</w:t>
      </w:r>
      <w:r w:rsidR="00F11CA6" w:rsidRPr="00F50A36">
        <w:rPr>
          <w:color w:val="auto"/>
        </w:rPr>
        <w:t xml:space="preserve"> </w:t>
      </w:r>
      <w:r w:rsidRPr="00F50A36">
        <w:rPr>
          <w:color w:val="auto"/>
        </w:rPr>
        <w:t xml:space="preserve">метод исследования </w:t>
      </w:r>
      <w:r w:rsidR="0061159F" w:rsidRPr="00F50A36">
        <w:rPr>
          <w:color w:val="auto"/>
        </w:rPr>
        <w:t>текстур</w:t>
      </w:r>
      <w:r w:rsidRPr="00F50A36">
        <w:rPr>
          <w:color w:val="auto"/>
        </w:rPr>
        <w:t xml:space="preserve"> на базе GLCM.</w:t>
      </w:r>
    </w:p>
    <w:p w14:paraId="661C612A" w14:textId="77777777" w:rsidR="00BB7FF2" w:rsidRDefault="00F85665" w:rsidP="00FB7933">
      <w:pPr>
        <w:pStyle w:val="O"/>
        <w:numPr>
          <w:ilvl w:val="1"/>
          <w:numId w:val="3"/>
        </w:numPr>
        <w:ind w:left="1134"/>
        <w:rPr>
          <w:color w:val="auto"/>
        </w:rPr>
      </w:pPr>
      <w:r w:rsidRPr="00F50A36">
        <w:rPr>
          <w:color w:val="auto"/>
        </w:rPr>
        <w:t>Ознакомиться</w:t>
      </w:r>
      <w:r w:rsidR="009E3CCD">
        <w:rPr>
          <w:color w:val="auto"/>
        </w:rPr>
        <w:t xml:space="preserve"> </w:t>
      </w:r>
      <w:r w:rsidRPr="00F50A36">
        <w:rPr>
          <w:color w:val="auto"/>
        </w:rPr>
        <w:t>с</w:t>
      </w:r>
      <w:r w:rsidR="009E3CCD">
        <w:rPr>
          <w:color w:val="auto"/>
        </w:rPr>
        <w:t xml:space="preserve"> </w:t>
      </w:r>
      <w:r w:rsidR="005D3516">
        <w:rPr>
          <w:color w:val="auto"/>
        </w:rPr>
        <w:t>наиболее популярными</w:t>
      </w:r>
      <w:r w:rsidR="00836044">
        <w:rPr>
          <w:color w:val="auto"/>
        </w:rPr>
        <w:t xml:space="preserve"> </w:t>
      </w:r>
      <w:r w:rsidR="003B3023">
        <w:rPr>
          <w:color w:val="auto"/>
        </w:rPr>
        <w:t>алгоритмами</w:t>
      </w:r>
      <w:r w:rsidRPr="00F50A36">
        <w:rPr>
          <w:color w:val="auto"/>
        </w:rPr>
        <w:t xml:space="preserve"> машинного обучения</w:t>
      </w:r>
      <w:r w:rsidR="005D3516" w:rsidRPr="005D3516">
        <w:rPr>
          <w:color w:val="auto"/>
        </w:rPr>
        <w:t>:</w:t>
      </w:r>
    </w:p>
    <w:p w14:paraId="4F6ECAF0" w14:textId="03063B2B" w:rsidR="00BB7FF2" w:rsidRDefault="00BB7FF2" w:rsidP="00082889">
      <w:pPr>
        <w:pStyle w:val="O"/>
        <w:numPr>
          <w:ilvl w:val="2"/>
          <w:numId w:val="18"/>
        </w:numPr>
        <w:rPr>
          <w:color w:val="auto"/>
        </w:rPr>
      </w:pPr>
      <w:r>
        <w:rPr>
          <w:color w:val="auto"/>
        </w:rPr>
        <w:t>Линейный дискриминант Фишера</w:t>
      </w:r>
    </w:p>
    <w:p w14:paraId="165B621D" w14:textId="77777777" w:rsidR="00BB7FF2" w:rsidRDefault="00BB7FF2" w:rsidP="00082889">
      <w:pPr>
        <w:pStyle w:val="O"/>
        <w:numPr>
          <w:ilvl w:val="2"/>
          <w:numId w:val="18"/>
        </w:numPr>
        <w:rPr>
          <w:color w:val="auto"/>
        </w:rPr>
      </w:pPr>
      <w:r>
        <w:rPr>
          <w:color w:val="auto"/>
        </w:rPr>
        <w:t>Д</w:t>
      </w:r>
      <w:r w:rsidRPr="004511FA">
        <w:rPr>
          <w:color w:val="auto"/>
        </w:rPr>
        <w:t>ерево решений</w:t>
      </w:r>
    </w:p>
    <w:p w14:paraId="140B8DB6" w14:textId="77777777" w:rsidR="00BB7FF2" w:rsidRDefault="00BB7FF2" w:rsidP="00082889">
      <w:pPr>
        <w:pStyle w:val="O"/>
        <w:numPr>
          <w:ilvl w:val="2"/>
          <w:numId w:val="18"/>
        </w:numPr>
        <w:rPr>
          <w:color w:val="auto"/>
        </w:rPr>
      </w:pPr>
      <w:r>
        <w:rPr>
          <w:color w:val="auto"/>
        </w:rPr>
        <w:t>С</w:t>
      </w:r>
      <w:r w:rsidRPr="004511FA">
        <w:rPr>
          <w:color w:val="auto"/>
        </w:rPr>
        <w:t>лучайный лес</w:t>
      </w:r>
    </w:p>
    <w:p w14:paraId="5A7AF12A" w14:textId="77777777" w:rsidR="00BB7FF2" w:rsidRDefault="00BB7FF2" w:rsidP="00082889">
      <w:pPr>
        <w:pStyle w:val="O"/>
        <w:numPr>
          <w:ilvl w:val="2"/>
          <w:numId w:val="18"/>
        </w:numPr>
        <w:rPr>
          <w:color w:val="auto"/>
        </w:rPr>
      </w:pPr>
      <w:r>
        <w:rPr>
          <w:color w:val="auto"/>
        </w:rPr>
        <w:t>М</w:t>
      </w:r>
      <w:r w:rsidRPr="004511FA">
        <w:rPr>
          <w:color w:val="auto"/>
        </w:rPr>
        <w:t>ультиклассовый метод опорных векторов</w:t>
      </w:r>
    </w:p>
    <w:p w14:paraId="473138CE" w14:textId="77777777" w:rsidR="00BB7FF2" w:rsidRDefault="00BB7FF2" w:rsidP="00082889">
      <w:pPr>
        <w:pStyle w:val="O"/>
        <w:numPr>
          <w:ilvl w:val="2"/>
          <w:numId w:val="18"/>
        </w:numPr>
        <w:rPr>
          <w:color w:val="auto"/>
        </w:rPr>
      </w:pPr>
      <w:r>
        <w:rPr>
          <w:color w:val="auto"/>
        </w:rPr>
        <w:t>К</w:t>
      </w:r>
      <w:r w:rsidRPr="004511FA">
        <w:rPr>
          <w:color w:val="auto"/>
        </w:rPr>
        <w:t>-ближайших соседей</w:t>
      </w:r>
      <w:r>
        <w:rPr>
          <w:color w:val="auto"/>
        </w:rPr>
        <w:t xml:space="preserve"> </w:t>
      </w:r>
    </w:p>
    <w:p w14:paraId="40606209" w14:textId="7AABF625" w:rsidR="00EE16F2" w:rsidRPr="00F50A36" w:rsidRDefault="00BB7FF2" w:rsidP="00082889">
      <w:pPr>
        <w:pStyle w:val="O"/>
        <w:numPr>
          <w:ilvl w:val="2"/>
          <w:numId w:val="18"/>
        </w:numPr>
        <w:rPr>
          <w:color w:val="auto"/>
        </w:rPr>
      </w:pPr>
      <w:r>
        <w:rPr>
          <w:color w:val="auto"/>
        </w:rPr>
        <w:t>О</w:t>
      </w:r>
      <w:r w:rsidRPr="004511FA">
        <w:rPr>
          <w:color w:val="auto"/>
        </w:rPr>
        <w:t>дноуровневый персептрон</w:t>
      </w:r>
    </w:p>
    <w:p w14:paraId="0FAB8F88" w14:textId="2F21FD88" w:rsidR="00486F32" w:rsidRPr="00F50A36" w:rsidRDefault="003B3023" w:rsidP="003B3023">
      <w:pPr>
        <w:pStyle w:val="O"/>
        <w:numPr>
          <w:ilvl w:val="1"/>
          <w:numId w:val="3"/>
        </w:numPr>
        <w:ind w:left="1134"/>
        <w:rPr>
          <w:color w:val="auto"/>
        </w:rPr>
      </w:pPr>
      <w:r>
        <w:rPr>
          <w:color w:val="auto"/>
        </w:rPr>
        <w:t>Ознакомиться с</w:t>
      </w:r>
      <w:r w:rsidRPr="003B3023">
        <w:rPr>
          <w:color w:val="auto"/>
        </w:rPr>
        <w:t xml:space="preserve"> </w:t>
      </w:r>
      <w:r>
        <w:rPr>
          <w:color w:val="auto"/>
        </w:rPr>
        <w:t xml:space="preserve">основными </w:t>
      </w:r>
      <w:r w:rsidR="009E3CCD">
        <w:rPr>
          <w:color w:val="auto"/>
        </w:rPr>
        <w:t>метрик</w:t>
      </w:r>
      <w:r>
        <w:rPr>
          <w:color w:val="auto"/>
        </w:rPr>
        <w:t>ами</w:t>
      </w:r>
      <w:r w:rsidR="00471AF7" w:rsidRPr="00F50A36">
        <w:rPr>
          <w:color w:val="auto"/>
        </w:rPr>
        <w:t xml:space="preserve"> </w:t>
      </w:r>
      <w:r w:rsidR="009E3CCD">
        <w:rPr>
          <w:color w:val="auto"/>
        </w:rPr>
        <w:t>в задачах машинного обучения</w:t>
      </w:r>
      <w:r w:rsidR="00471AF7" w:rsidRPr="00F50A36">
        <w:rPr>
          <w:color w:val="auto"/>
        </w:rPr>
        <w:t>.</w:t>
      </w:r>
    </w:p>
    <w:p w14:paraId="27FDB75C" w14:textId="60813227" w:rsidR="00602D44" w:rsidRPr="00F50A36" w:rsidRDefault="004A5C83" w:rsidP="00A03695">
      <w:pPr>
        <w:pStyle w:val="O"/>
        <w:numPr>
          <w:ilvl w:val="0"/>
          <w:numId w:val="3"/>
        </w:numPr>
        <w:rPr>
          <w:color w:val="auto"/>
        </w:rPr>
      </w:pPr>
      <w:r w:rsidRPr="00F50A36">
        <w:rPr>
          <w:color w:val="auto"/>
        </w:rPr>
        <w:t>Подготовить базу данных для обучения и тестирования классификатор</w:t>
      </w:r>
      <w:r w:rsidR="00A35DBD" w:rsidRPr="00F50A36">
        <w:rPr>
          <w:color w:val="auto"/>
        </w:rPr>
        <w:t>ов</w:t>
      </w:r>
      <w:r w:rsidRPr="00F50A36">
        <w:rPr>
          <w:color w:val="auto"/>
        </w:rPr>
        <w:t>.</w:t>
      </w:r>
      <w:r w:rsidR="00602D44">
        <w:rPr>
          <w:color w:val="auto"/>
        </w:rPr>
        <w:t xml:space="preserve"> </w:t>
      </w:r>
    </w:p>
    <w:p w14:paraId="2E5A67A1" w14:textId="707E2768" w:rsidR="009E3033" w:rsidRPr="00F50A36" w:rsidRDefault="004A5C83" w:rsidP="00FB7933">
      <w:pPr>
        <w:pStyle w:val="O"/>
        <w:numPr>
          <w:ilvl w:val="0"/>
          <w:numId w:val="3"/>
        </w:numPr>
        <w:rPr>
          <w:color w:val="auto"/>
        </w:rPr>
      </w:pPr>
      <w:r w:rsidRPr="00F50A36">
        <w:rPr>
          <w:color w:val="auto"/>
        </w:rPr>
        <w:t xml:space="preserve">Извлечь </w:t>
      </w:r>
      <w:r w:rsidR="00350EBE" w:rsidRPr="00F50A36">
        <w:rPr>
          <w:color w:val="auto"/>
        </w:rPr>
        <w:t xml:space="preserve">статистические и текстурные </w:t>
      </w:r>
      <w:r w:rsidRPr="00F50A36">
        <w:rPr>
          <w:color w:val="auto"/>
        </w:rPr>
        <w:t>признаки для всех изображений, на основе которых будет выполняться классификация.</w:t>
      </w:r>
      <w:r w:rsidR="003B3023">
        <w:rPr>
          <w:color w:val="auto"/>
        </w:rPr>
        <w:t xml:space="preserve"> Для текстурных признаков </w:t>
      </w:r>
      <w:r w:rsidR="00211B32">
        <w:rPr>
          <w:color w:val="auto"/>
        </w:rPr>
        <w:t>определить</w:t>
      </w:r>
      <w:r w:rsidR="003B3023">
        <w:rPr>
          <w:color w:val="auto"/>
        </w:rPr>
        <w:t xml:space="preserve"> оптимальное значение параметров </w:t>
      </w:r>
      <w:r w:rsidR="003B3023">
        <w:rPr>
          <w:color w:val="auto"/>
          <w:lang w:val="en-US"/>
        </w:rPr>
        <w:t>GLCM</w:t>
      </w:r>
      <w:r w:rsidR="003B3023" w:rsidRPr="002A750F">
        <w:rPr>
          <w:color w:val="auto"/>
        </w:rPr>
        <w:t xml:space="preserve">. </w:t>
      </w:r>
    </w:p>
    <w:p w14:paraId="408268EE" w14:textId="25DE5128" w:rsidR="0004266E" w:rsidRPr="00F50A36" w:rsidRDefault="004A5C83" w:rsidP="0004266E">
      <w:pPr>
        <w:pStyle w:val="O"/>
        <w:numPr>
          <w:ilvl w:val="0"/>
          <w:numId w:val="3"/>
        </w:numPr>
        <w:rPr>
          <w:color w:val="auto"/>
        </w:rPr>
      </w:pPr>
      <w:r w:rsidRPr="00F50A36">
        <w:rPr>
          <w:color w:val="auto"/>
        </w:rPr>
        <w:t>Исследовать качество работы различных классификаторов на извлеченных данных.</w:t>
      </w:r>
    </w:p>
    <w:p w14:paraId="06366387" w14:textId="3CB54BF5" w:rsidR="008D0EE9" w:rsidRDefault="008D0EE9" w:rsidP="008D0EE9">
      <w:pPr>
        <w:pStyle w:val="O"/>
        <w:numPr>
          <w:ilvl w:val="0"/>
          <w:numId w:val="3"/>
        </w:numPr>
        <w:rPr>
          <w:color w:val="auto"/>
        </w:rPr>
      </w:pPr>
      <w:r w:rsidRPr="00F50A36">
        <w:rPr>
          <w:color w:val="auto"/>
        </w:rPr>
        <w:t>Сделать выводы по возможности применения каждого из рассматриваемых классификаторов и признаков для классификации болезни</w:t>
      </w:r>
      <w:r w:rsidR="003B3023" w:rsidRPr="003B3023">
        <w:rPr>
          <w:color w:val="auto"/>
        </w:rPr>
        <w:t>.</w:t>
      </w:r>
    </w:p>
    <w:p w14:paraId="122FD025" w14:textId="1DAEADF2" w:rsidR="003B3023" w:rsidRDefault="003B3023" w:rsidP="008D0EE9">
      <w:pPr>
        <w:pStyle w:val="O"/>
        <w:numPr>
          <w:ilvl w:val="0"/>
          <w:numId w:val="3"/>
        </w:numPr>
        <w:rPr>
          <w:color w:val="auto"/>
        </w:rPr>
      </w:pPr>
      <w:r w:rsidRPr="00F50A36">
        <w:rPr>
          <w:color w:val="auto"/>
        </w:rPr>
        <w:t xml:space="preserve">Подготовить </w:t>
      </w:r>
      <w:r w:rsidR="00BE7856">
        <w:rPr>
          <w:color w:val="auto"/>
        </w:rPr>
        <w:t>набор</w:t>
      </w:r>
      <w:r w:rsidRPr="003B3023">
        <w:rPr>
          <w:color w:val="auto"/>
        </w:rPr>
        <w:t xml:space="preserve"> </w:t>
      </w:r>
      <w:r>
        <w:rPr>
          <w:color w:val="auto"/>
        </w:rPr>
        <w:t xml:space="preserve">изображений, максимально </w:t>
      </w:r>
      <w:r w:rsidR="00A03695">
        <w:rPr>
          <w:color w:val="auto"/>
        </w:rPr>
        <w:t>приближенный к</w:t>
      </w:r>
      <w:r>
        <w:rPr>
          <w:color w:val="auto"/>
        </w:rPr>
        <w:t xml:space="preserve"> реальны</w:t>
      </w:r>
      <w:r w:rsidR="00A03695">
        <w:rPr>
          <w:color w:val="auto"/>
        </w:rPr>
        <w:t>м</w:t>
      </w:r>
      <w:r>
        <w:rPr>
          <w:color w:val="auto"/>
        </w:rPr>
        <w:t xml:space="preserve"> условия.</w:t>
      </w:r>
    </w:p>
    <w:p w14:paraId="5E8F4075" w14:textId="55EA0FF7" w:rsidR="003B3023" w:rsidRDefault="002A750F" w:rsidP="008D0EE9">
      <w:pPr>
        <w:pStyle w:val="O"/>
        <w:numPr>
          <w:ilvl w:val="0"/>
          <w:numId w:val="3"/>
        </w:numPr>
        <w:rPr>
          <w:color w:val="auto"/>
        </w:rPr>
      </w:pPr>
      <w:r w:rsidRPr="004511FA">
        <w:rPr>
          <w:color w:val="auto"/>
        </w:rPr>
        <w:t>На основе лучшей модели, выбранной в п</w:t>
      </w:r>
      <w:r>
        <w:rPr>
          <w:color w:val="auto"/>
        </w:rPr>
        <w:t>.4</w:t>
      </w:r>
      <w:r w:rsidRPr="004511FA">
        <w:rPr>
          <w:color w:val="auto"/>
        </w:rPr>
        <w:t xml:space="preserve"> и предложенного статистико-текстурного аппарата</w:t>
      </w:r>
      <w:r>
        <w:rPr>
          <w:color w:val="auto"/>
        </w:rPr>
        <w:t xml:space="preserve"> в п.3</w:t>
      </w:r>
      <w:r w:rsidRPr="004511FA">
        <w:rPr>
          <w:color w:val="auto"/>
        </w:rPr>
        <w:t xml:space="preserve"> построить </w:t>
      </w:r>
      <w:r w:rsidRPr="004511FA">
        <w:rPr>
          <w:color w:val="auto"/>
          <w:lang w:val="en-US"/>
        </w:rPr>
        <w:t>XAI</w:t>
      </w:r>
      <w:r w:rsidRPr="004511FA">
        <w:rPr>
          <w:color w:val="auto"/>
        </w:rPr>
        <w:t>-блок</w:t>
      </w:r>
      <w:r w:rsidR="00465798">
        <w:rPr>
          <w:color w:val="auto"/>
        </w:rPr>
        <w:t>, реализующий</w:t>
      </w:r>
      <w:r w:rsidR="00A03695" w:rsidRPr="00A03695">
        <w:rPr>
          <w:color w:val="auto"/>
        </w:rPr>
        <w:t xml:space="preserve">: </w:t>
      </w:r>
      <w:r w:rsidR="00A03695">
        <w:rPr>
          <w:color w:val="auto"/>
          <w:lang w:val="en-US"/>
        </w:rPr>
        <w:t>a</w:t>
      </w:r>
      <w:r w:rsidR="00A03695" w:rsidRPr="00A03695">
        <w:rPr>
          <w:color w:val="auto"/>
        </w:rPr>
        <w:t xml:space="preserve">) </w:t>
      </w:r>
      <w:r w:rsidR="00465798">
        <w:rPr>
          <w:color w:val="auto"/>
        </w:rPr>
        <w:t>с</w:t>
      </w:r>
      <w:r w:rsidR="00465798" w:rsidRPr="004511FA">
        <w:rPr>
          <w:color w:val="auto"/>
        </w:rPr>
        <w:t>редства</w:t>
      </w:r>
      <w:r w:rsidR="00465798">
        <w:rPr>
          <w:color w:val="auto"/>
        </w:rPr>
        <w:t xml:space="preserve"> </w:t>
      </w:r>
      <w:r w:rsidRPr="004511FA">
        <w:rPr>
          <w:color w:val="auto"/>
        </w:rPr>
        <w:t>анализа и визуализации результатов</w:t>
      </w:r>
      <w:r w:rsidR="00A03695">
        <w:rPr>
          <w:color w:val="auto"/>
        </w:rPr>
        <w:t xml:space="preserve">, </w:t>
      </w:r>
      <w:r w:rsidR="00A03695">
        <w:rPr>
          <w:color w:val="auto"/>
          <w:lang w:val="en-US"/>
        </w:rPr>
        <w:t>b</w:t>
      </w:r>
      <w:r w:rsidR="00A03695">
        <w:rPr>
          <w:color w:val="auto"/>
        </w:rPr>
        <w:t xml:space="preserve">) </w:t>
      </w:r>
      <w:r w:rsidR="00465798">
        <w:rPr>
          <w:color w:val="auto"/>
        </w:rPr>
        <w:t>возможность комплексного упрощения модели</w:t>
      </w:r>
      <w:r w:rsidR="00A03695">
        <w:rPr>
          <w:color w:val="auto"/>
        </w:rPr>
        <w:t xml:space="preserve"> </w:t>
      </w:r>
      <w:r w:rsidR="00465798">
        <w:rPr>
          <w:color w:val="auto"/>
          <w:lang w:val="en-US"/>
        </w:rPr>
        <w:t>ML</w:t>
      </w:r>
      <w:r w:rsidR="00465798" w:rsidRPr="00465798">
        <w:rPr>
          <w:color w:val="auto"/>
        </w:rPr>
        <w:t xml:space="preserve">, </w:t>
      </w:r>
      <w:r w:rsidR="00465798">
        <w:rPr>
          <w:color w:val="auto"/>
          <w:lang w:val="en-US"/>
        </w:rPr>
        <w:t>c</w:t>
      </w:r>
      <w:r w:rsidR="00465798" w:rsidRPr="00465798">
        <w:rPr>
          <w:color w:val="auto"/>
        </w:rPr>
        <w:t xml:space="preserve">) </w:t>
      </w:r>
      <w:r w:rsidR="00465798">
        <w:rPr>
          <w:color w:val="auto"/>
        </w:rPr>
        <w:t>быструю и надежную коррекцию ошибок.</w:t>
      </w:r>
    </w:p>
    <w:p w14:paraId="08781324" w14:textId="32A34876" w:rsidR="001E6617" w:rsidRPr="00F50A36" w:rsidRDefault="001E6617" w:rsidP="008D0EE9">
      <w:pPr>
        <w:pStyle w:val="O"/>
        <w:numPr>
          <w:ilvl w:val="0"/>
          <w:numId w:val="3"/>
        </w:numPr>
        <w:rPr>
          <w:color w:val="auto"/>
        </w:rPr>
      </w:pPr>
      <w:r>
        <w:rPr>
          <w:color w:val="auto"/>
        </w:rPr>
        <w:t>Оценить возможности</w:t>
      </w:r>
      <w:r w:rsidR="00BC733B">
        <w:rPr>
          <w:color w:val="auto"/>
        </w:rPr>
        <w:t xml:space="preserve"> </w:t>
      </w:r>
      <w:r w:rsidR="00BC733B">
        <w:rPr>
          <w:color w:val="auto"/>
          <w:lang w:val="en-US"/>
        </w:rPr>
        <w:t>XAI</w:t>
      </w:r>
      <w:r w:rsidR="00BC733B">
        <w:rPr>
          <w:color w:val="auto"/>
        </w:rPr>
        <w:t>-блока в ранней диагностик</w:t>
      </w:r>
      <w:r w:rsidR="00E2513B">
        <w:rPr>
          <w:color w:val="auto"/>
        </w:rPr>
        <w:t>е стрессовых состояний</w:t>
      </w:r>
      <w:r w:rsidR="00BC733B">
        <w:rPr>
          <w:color w:val="auto"/>
        </w:rPr>
        <w:t xml:space="preserve"> растений</w:t>
      </w:r>
      <w:r>
        <w:rPr>
          <w:color w:val="auto"/>
        </w:rPr>
        <w:t xml:space="preserve"> на наборе данных п.6.</w:t>
      </w:r>
    </w:p>
    <w:p w14:paraId="3AA56681" w14:textId="7D761BA2" w:rsidR="00454EA9" w:rsidRDefault="00454EA9" w:rsidP="00FB7933">
      <w:pPr>
        <w:pStyle w:val="14"/>
        <w:numPr>
          <w:ilvl w:val="0"/>
          <w:numId w:val="1"/>
        </w:numPr>
        <w:ind w:left="0" w:firstLine="0"/>
      </w:pPr>
      <w:bookmarkStart w:id="217" w:name="_Toc74818541"/>
      <w:r>
        <w:lastRenderedPageBreak/>
        <w:t>Теоретическая часть</w:t>
      </w:r>
      <w:bookmarkEnd w:id="217"/>
    </w:p>
    <w:p w14:paraId="53C6540D" w14:textId="03CAE42B" w:rsidR="00471AF7" w:rsidRPr="0097039A" w:rsidRDefault="001B2660" w:rsidP="00FB7933">
      <w:pPr>
        <w:pStyle w:val="22"/>
        <w:numPr>
          <w:ilvl w:val="1"/>
          <w:numId w:val="1"/>
        </w:numPr>
        <w:ind w:left="0" w:firstLine="0"/>
        <w:rPr>
          <w:b/>
          <w:bCs/>
          <w:lang w:val="en-US"/>
        </w:rPr>
      </w:pPr>
      <w:r w:rsidRPr="0097039A">
        <w:rPr>
          <w:b/>
          <w:bCs/>
        </w:rPr>
        <w:t xml:space="preserve"> </w:t>
      </w:r>
      <w:bookmarkStart w:id="218" w:name="_Toc74818542"/>
      <w:r w:rsidR="007002C9" w:rsidRPr="0097039A">
        <w:rPr>
          <w:b/>
          <w:bCs/>
        </w:rPr>
        <w:t xml:space="preserve">Матрица </w:t>
      </w:r>
      <w:r w:rsidR="007002C9" w:rsidRPr="0097039A">
        <w:rPr>
          <w:b/>
          <w:bCs/>
          <w:lang w:val="en-US"/>
        </w:rPr>
        <w:t>GLCM</w:t>
      </w:r>
      <w:bookmarkEnd w:id="218"/>
    </w:p>
    <w:p w14:paraId="53DF2B4A" w14:textId="38567D53" w:rsidR="001B2660" w:rsidRPr="001B2660" w:rsidRDefault="001B2660" w:rsidP="001B2660">
      <w:pPr>
        <w:pStyle w:val="O"/>
      </w:pPr>
      <w:r>
        <w:t>Любую текстуру можно описать как пространственное распределение значений яркости локальной области изображения с ростом расстояния между оцениваемыми точками. Такое описание реализует матрица совместной встречаемости уровней серого тона - Grey Level Co</w:t>
      </w:r>
      <w:r w:rsidR="008D5546">
        <w:t>-</w:t>
      </w:r>
      <w:r>
        <w:t>occurence Matrix (GLCM) [</w:t>
      </w:r>
      <w:r w:rsidR="001573CD" w:rsidRPr="001573CD">
        <w:t>8</w:t>
      </w:r>
      <w:r>
        <w:t>]</w:t>
      </w:r>
      <w:r w:rsidR="004926E2">
        <w:t>.</w:t>
      </w:r>
    </w:p>
    <w:p w14:paraId="34DC8213" w14:textId="3F649B7B" w:rsidR="001B2660" w:rsidRDefault="001B2660" w:rsidP="001B2660">
      <w:pPr>
        <w:pStyle w:val="O"/>
      </w:pPr>
      <w:r>
        <w:t xml:space="preserve">Матрица </w:t>
      </w:r>
      <w:r w:rsidRPr="00F755D5">
        <w:rPr>
          <w:lang w:val="en-US"/>
        </w:rPr>
        <w:t>GLCM</w:t>
      </w:r>
      <w:r w:rsidR="009B02FD">
        <w:t xml:space="preserve"> </w:t>
      </w:r>
      <w:r>
        <w:t xml:space="preserve">представляет собой оценку плотности распределения вероятностей </w:t>
      </w:r>
      <w:r w:rsidR="009B02FD">
        <w:t>встречи двух писклей заданной яркости в зависимости от их расположения</w:t>
      </w:r>
      <w:r>
        <w:t>. Обозначим эту матрицу</w:t>
      </w:r>
      <w:r w:rsidR="00D16998" w:rsidRPr="00D16998">
        <w:t xml:space="preserve"> </w:t>
      </w:r>
      <w:proofErr w:type="gramStart"/>
      <w:r w:rsidR="00D16998">
        <w:rPr>
          <w:lang w:val="en-US"/>
        </w:rPr>
        <w:t>P</w:t>
      </w:r>
      <w:r w:rsidR="00D16998" w:rsidRPr="00D16998">
        <w:t>(</w:t>
      </w:r>
      <w:proofErr w:type="gramEnd"/>
      <w:r w:rsidR="00D16998">
        <w:rPr>
          <w:lang w:val="en-US"/>
        </w:rPr>
        <w:t>i</w:t>
      </w:r>
      <w:r w:rsidR="00D16998" w:rsidRPr="00D16998">
        <w:t xml:space="preserve">, </w:t>
      </w:r>
      <w:r w:rsidR="00D16998">
        <w:rPr>
          <w:lang w:val="en-US"/>
        </w:rPr>
        <w:t>j</w:t>
      </w:r>
      <w:r w:rsidR="00D16998" w:rsidRPr="00D16998">
        <w:t xml:space="preserve">, </w:t>
      </w:r>
      <w:r w:rsidR="00D16998">
        <w:rPr>
          <w:lang w:val="en-US"/>
        </w:rPr>
        <w:t>d</w:t>
      </w:r>
      <w:r w:rsidR="00D16998" w:rsidRPr="00D16998">
        <w:t xml:space="preserve">, </w:t>
      </w:r>
      <w:r w:rsidR="00D16998">
        <w:t>φ</w:t>
      </w:r>
      <w:r w:rsidR="00D16998" w:rsidRPr="00D16998">
        <w:t xml:space="preserve"> )</w:t>
      </w:r>
      <w:r w:rsidR="00D16998">
        <w:t xml:space="preserve">, </w:t>
      </w:r>
      <w:r>
        <w:t xml:space="preserve">где </w:t>
      </w:r>
      <w:r w:rsidR="00D16998">
        <w:rPr>
          <w:lang w:val="en-US"/>
        </w:rPr>
        <w:t>i</w:t>
      </w:r>
      <w:r>
        <w:t xml:space="preserve"> и </w:t>
      </w:r>
      <w:r w:rsidR="00D16998">
        <w:rPr>
          <w:lang w:val="en-US"/>
        </w:rPr>
        <w:t>j</w:t>
      </w:r>
      <w:r>
        <w:t xml:space="preserve"> – яркости соседних точек на изображении, расположенных на расстоянии </w:t>
      </w:r>
      <w:r w:rsidR="00F755D5">
        <w:rPr>
          <w:lang w:val="en-US"/>
        </w:rPr>
        <w:t>d</w:t>
      </w:r>
      <w:r w:rsidR="00F755D5" w:rsidRPr="00F755D5">
        <w:t xml:space="preserve"> </w:t>
      </w:r>
      <w:r>
        <w:t>друг от друга, при угловом направлении</w:t>
      </w:r>
      <w:r w:rsidR="00D16998" w:rsidRPr="00D16998">
        <w:t xml:space="preserve"> </w:t>
      </w:r>
      <w:r w:rsidR="00D16998">
        <w:t>φ</w:t>
      </w:r>
      <w:r>
        <w:t>. Размер матрицы определяется количеством градаций яркости изображения.</w:t>
      </w:r>
      <w:r w:rsidR="00F755D5" w:rsidRPr="00F755D5">
        <w:t xml:space="preserve"> </w:t>
      </w:r>
      <w:r>
        <w:t xml:space="preserve">Матрица </w:t>
      </w:r>
      <w:r>
        <w:rPr>
          <w:lang w:val="en-US"/>
        </w:rPr>
        <w:t>GLCM</w:t>
      </w:r>
      <w:r>
        <w:t xml:space="preserve"> обычно приводится к одному из двух видов:</w:t>
      </w:r>
    </w:p>
    <w:p w14:paraId="0A76E8A0" w14:textId="77777777" w:rsidR="001B2660" w:rsidRDefault="001B2660" w:rsidP="00082889">
      <w:pPr>
        <w:pStyle w:val="ae"/>
        <w:numPr>
          <w:ilvl w:val="0"/>
          <w:numId w:val="8"/>
        </w:numPr>
      </w:pPr>
      <w:r>
        <w:t>Симметричная матрица</w:t>
      </w:r>
      <w:r>
        <w:rPr>
          <w:lang w:val="en-US"/>
        </w:rPr>
        <w:t>:</w:t>
      </w:r>
    </w:p>
    <w:p w14:paraId="0EC6EDD0" w14:textId="02B38238" w:rsidR="001B2660" w:rsidRPr="00BA3EC6" w:rsidRDefault="00BA3EC6" w:rsidP="00C85740">
      <w:pPr>
        <w:pStyle w:val="ae"/>
        <w:rPr>
          <w:iCs/>
        </w:rPr>
      </w:pPr>
      <m:oMathPara>
        <m:oMath>
          <m:r>
            <m:rPr>
              <m:sty m:val="p"/>
            </m:rPr>
            <w:rPr>
              <w:rFonts w:ascii="Cambria Math" w:hAnsi="Cambria Math"/>
              <w:lang w:val="en-US"/>
            </w:rPr>
            <m:t>S</m:t>
          </m:r>
          <m:d>
            <m:dPr>
              <m:ctrlPr>
                <w:rPr>
                  <w:rFonts w:ascii="Cambria Math" w:hAnsi="Cambria Math"/>
                  <w:iCs/>
                </w:rPr>
              </m:ctrlPr>
            </m:dPr>
            <m:e>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d</m:t>
              </m:r>
              <m:r>
                <m:rPr>
                  <m:sty m:val="p"/>
                </m:rPr>
                <w:rPr>
                  <w:rFonts w:ascii="Cambria Math" w:hAnsi="Cambria Math"/>
                </w:rPr>
                <m:t>, φ</m:t>
              </m:r>
            </m:e>
          </m:d>
          <m:r>
            <m:rPr>
              <m:sty m:val="p"/>
            </m:rPr>
            <w:rPr>
              <w:rFonts w:ascii="Cambria Math" w:hAnsi="Cambria Math"/>
            </w:rPr>
            <m:t xml:space="preserve">= </m:t>
          </m:r>
          <m:r>
            <m:rPr>
              <m:sty m:val="p"/>
            </m:rPr>
            <w:rPr>
              <w:rFonts w:ascii="Cambria Math" w:hAnsi="Cambria Math"/>
              <w:lang w:val="en-US"/>
            </w:rPr>
            <m:t>P</m:t>
          </m:r>
          <m:d>
            <m:dPr>
              <m:ctrlPr>
                <w:rPr>
                  <w:rFonts w:ascii="Cambria Math" w:hAnsi="Cambria Math"/>
                  <w:iCs/>
                </w:rPr>
              </m:ctrlPr>
            </m:dPr>
            <m:e>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e>
          </m:d>
          <m:r>
            <m:rPr>
              <m:sty m:val="p"/>
            </m:rPr>
            <w:rPr>
              <w:rFonts w:ascii="Cambria Math" w:hAnsi="Cambria Math"/>
            </w:rPr>
            <m:t xml:space="preserve">+ </m:t>
          </m:r>
          <m:r>
            <m:rPr>
              <m:sty m:val="p"/>
            </m:rPr>
            <w:rPr>
              <w:rFonts w:ascii="Cambria Math" w:hAnsi="Cambria Math"/>
              <w:lang w:val="en-US"/>
            </w:rPr>
            <m:t>P</m:t>
          </m:r>
          <m:r>
            <m:rPr>
              <m:sty m:val="p"/>
            </m:rPr>
            <w:rPr>
              <w:rFonts w:ascii="Cambria Math" w:hAnsi="Cambria Math"/>
            </w:rPr>
            <m:t>(</m:t>
          </m:r>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sSup>
            <m:sSupPr>
              <m:ctrlPr>
                <w:rPr>
                  <w:rFonts w:ascii="Cambria Math" w:hAnsi="Cambria Math"/>
                  <w:iCs/>
                  <w:lang w:val="en-US"/>
                </w:rPr>
              </m:ctrlPr>
            </m:sSupPr>
            <m:e>
              <m:r>
                <m:rPr>
                  <m:sty m:val="p"/>
                </m:rPr>
                <w:rPr>
                  <w:rFonts w:ascii="Cambria Math" w:hAnsi="Cambria Math"/>
                  <w:lang w:val="en-US"/>
                </w:rPr>
                <m:t>)</m:t>
              </m:r>
            </m:e>
            <m:sup>
              <m:r>
                <m:rPr>
                  <m:sty m:val="p"/>
                </m:rPr>
                <w:rPr>
                  <w:rFonts w:ascii="Cambria Math" w:hAnsi="Cambria Math"/>
                  <w:lang w:val="en-US"/>
                </w:rPr>
                <m:t>T</m:t>
              </m:r>
            </m:sup>
          </m:sSup>
        </m:oMath>
      </m:oMathPara>
    </w:p>
    <w:p w14:paraId="009DF412" w14:textId="77777777" w:rsidR="001B2660" w:rsidRDefault="001B2660" w:rsidP="00082889">
      <w:pPr>
        <w:pStyle w:val="ae"/>
        <w:numPr>
          <w:ilvl w:val="0"/>
          <w:numId w:val="8"/>
        </w:numPr>
      </w:pPr>
      <w:r>
        <w:t>Нормализованная матрица (матрица условной вероятности):</w:t>
      </w:r>
    </w:p>
    <w:p w14:paraId="46A91029" w14:textId="2216BEB0" w:rsidR="001B2660" w:rsidRPr="00BA3EC6" w:rsidRDefault="00BA3EC6" w:rsidP="001B2660">
      <w:pPr>
        <w:pStyle w:val="ae"/>
        <w:rPr>
          <w:rFonts w:eastAsiaTheme="minorEastAsia"/>
          <w:iCs/>
          <w:lang w:val="en-US"/>
        </w:rPr>
      </w:pPr>
      <m:oMathPara>
        <m:oMath>
          <m:r>
            <m:rPr>
              <m:sty m:val="p"/>
            </m:rPr>
            <w:rPr>
              <w:rFonts w:ascii="Cambria Math" w:hAnsi="Cambria Math"/>
              <w:lang w:val="en-US"/>
            </w:rPr>
            <m:t>N</m:t>
          </m:r>
          <m:d>
            <m:dPr>
              <m:ctrlPr>
                <w:rPr>
                  <w:rFonts w:ascii="Cambria Math" w:hAnsi="Cambria Math"/>
                  <w:iCs/>
                </w:rPr>
              </m:ctrlPr>
            </m:dPr>
            <m:e>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e>
          </m:d>
          <m:r>
            <m:rPr>
              <m:sty m:val="p"/>
            </m:rPr>
            <w:rPr>
              <w:rFonts w:ascii="Cambria Math" w:hAnsi="Cambria Math"/>
            </w:rPr>
            <m:t>=</m:t>
          </m:r>
          <m:f>
            <m:fPr>
              <m:ctrlPr>
                <w:rPr>
                  <w:rFonts w:ascii="Cambria Math" w:hAnsi="Cambria Math"/>
                  <w:iCs/>
                  <w:lang w:val="en-US"/>
                </w:rPr>
              </m:ctrlPr>
            </m:fPr>
            <m:num>
              <m:r>
                <m:rPr>
                  <m:sty m:val="p"/>
                </m:rPr>
                <w:rPr>
                  <w:rFonts w:ascii="Cambria Math" w:hAnsi="Cambria Math"/>
                  <w:lang w:val="en-US"/>
                </w:rPr>
                <m:t>P</m:t>
              </m:r>
              <m:d>
                <m:dPr>
                  <m:ctrlPr>
                    <w:rPr>
                      <w:rFonts w:ascii="Cambria Math" w:hAnsi="Cambria Math"/>
                      <w:iCs/>
                    </w:rPr>
                  </m:ctrlPr>
                </m:dPr>
                <m:e>
                  <m:r>
                    <m:rPr>
                      <m:sty m:val="p"/>
                    </m:rPr>
                    <w:rPr>
                      <w:rFonts w:ascii="Cambria Math" w:hAnsi="Cambria Math"/>
                      <w:lang w:val="en-US"/>
                    </w:rPr>
                    <m:t>i</m:t>
                  </m:r>
                  <m:r>
                    <m:rPr>
                      <m:sty m:val="p"/>
                    </m:rPr>
                    <w:rPr>
                      <w:rFonts w:ascii="Cambria Math" w:hAnsi="Cambria Math"/>
                    </w:rPr>
                    <m:t xml:space="preserve">, </m:t>
                  </m:r>
                  <m:r>
                    <m:rPr>
                      <m:sty m:val="p"/>
                    </m:rPr>
                    <w:rPr>
                      <w:rFonts w:ascii="Cambria Math" w:hAnsi="Cambria Math"/>
                      <w:lang w:val="en-US"/>
                    </w:rPr>
                    <m:t>j</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e>
              </m:d>
              <m:ctrlPr>
                <w:rPr>
                  <w:rFonts w:ascii="Cambria Math" w:hAnsi="Cambria Math"/>
                  <w:iCs/>
                </w:rPr>
              </m:ctrlPr>
            </m:num>
            <m:den>
              <m:nary>
                <m:naryPr>
                  <m:chr m:val="∑"/>
                  <m:limLoc m:val="undOvr"/>
                  <m:supHide m:val="1"/>
                  <m:ctrlPr>
                    <w:rPr>
                      <w:rFonts w:ascii="Cambria Math" w:hAnsi="Cambria Math"/>
                      <w:iCs/>
                    </w:rPr>
                  </m:ctrlPr>
                </m:naryPr>
                <m:sub>
                  <m:r>
                    <m:rPr>
                      <m:sty m:val="p"/>
                    </m:rPr>
                    <w:rPr>
                      <w:rFonts w:ascii="Cambria Math" w:hAnsi="Cambria Math"/>
                    </w:rPr>
                    <m:t>m, k</m:t>
                  </m:r>
                </m:sub>
                <m:sup/>
                <m:e>
                  <m:r>
                    <m:rPr>
                      <m:sty m:val="p"/>
                    </m:rPr>
                    <w:rPr>
                      <w:rFonts w:ascii="Cambria Math" w:hAnsi="Cambria Math"/>
                      <w:lang w:val="en-US"/>
                    </w:rPr>
                    <m:t>P</m:t>
                  </m:r>
                  <m:d>
                    <m:dPr>
                      <m:ctrlPr>
                        <w:rPr>
                          <w:rFonts w:ascii="Cambria Math" w:hAnsi="Cambria Math"/>
                          <w:iCs/>
                        </w:rPr>
                      </m:ctrlPr>
                    </m:dPr>
                    <m:e>
                      <m:r>
                        <m:rPr>
                          <m:sty m:val="p"/>
                        </m:rPr>
                        <w:rPr>
                          <w:rFonts w:ascii="Cambria Math" w:hAnsi="Cambria Math"/>
                          <w:lang w:val="en-US"/>
                        </w:rPr>
                        <m:t>m</m:t>
                      </m:r>
                      <m:r>
                        <m:rPr>
                          <m:sty m:val="p"/>
                        </m:rPr>
                        <w:rPr>
                          <w:rFonts w:ascii="Cambria Math" w:hAnsi="Cambria Math"/>
                        </w:rPr>
                        <m:t xml:space="preserve">, </m:t>
                      </m:r>
                      <m:r>
                        <m:rPr>
                          <m:sty m:val="p"/>
                        </m:rPr>
                        <w:rPr>
                          <w:rFonts w:ascii="Cambria Math" w:hAnsi="Cambria Math"/>
                          <w:lang w:val="en-US"/>
                        </w:rPr>
                        <m:t>k</m:t>
                      </m:r>
                      <m:r>
                        <m:rPr>
                          <m:sty m:val="p"/>
                        </m:rPr>
                        <w:rPr>
                          <w:rFonts w:ascii="Cambria Math" w:hAnsi="Cambria Math"/>
                        </w:rPr>
                        <m:t xml:space="preserve">, </m:t>
                      </m:r>
                      <m:r>
                        <m:rPr>
                          <m:sty m:val="p"/>
                        </m:rPr>
                        <w:rPr>
                          <w:rFonts w:ascii="Cambria Math" w:hAnsi="Cambria Math"/>
                          <w:lang w:val="en-US"/>
                        </w:rPr>
                        <m:t xml:space="preserve">d, </m:t>
                      </m:r>
                      <m:r>
                        <m:rPr>
                          <m:sty m:val="p"/>
                        </m:rPr>
                        <w:rPr>
                          <w:rFonts w:ascii="Cambria Math" w:hAnsi="Cambria Math"/>
                        </w:rPr>
                        <m:t>φ</m:t>
                      </m:r>
                    </m:e>
                  </m:d>
                </m:e>
              </m:nary>
            </m:den>
          </m:f>
        </m:oMath>
      </m:oMathPara>
    </w:p>
    <w:p w14:paraId="13556FE9" w14:textId="733DAFF3" w:rsidR="0030578D" w:rsidRPr="00045970" w:rsidRDefault="004926E2" w:rsidP="004926E2">
      <w:pPr>
        <w:pStyle w:val="ae"/>
        <w:rPr>
          <w:rFonts w:eastAsiaTheme="minorEastAsia"/>
        </w:rPr>
      </w:pPr>
      <w:r>
        <w:rPr>
          <w:rFonts w:eastAsiaTheme="minorEastAsia"/>
        </w:rPr>
        <w:t>Как только матрицы вычислены, из них извлекаются текстурные признаки</w:t>
      </w:r>
      <w:r w:rsidR="00F755D5" w:rsidRPr="00F755D5">
        <w:rPr>
          <w:rFonts w:eastAsiaTheme="minorEastAsia"/>
        </w:rPr>
        <w:t xml:space="preserve">. </w:t>
      </w:r>
      <w:r>
        <w:rPr>
          <w:rFonts w:eastAsiaTheme="minorEastAsia"/>
        </w:rPr>
        <w:t xml:space="preserve">Для этой цели </w:t>
      </w:r>
      <w:r>
        <w:t>Haralick, Shanmugam и Dinstein</w:t>
      </w:r>
      <w:r w:rsidR="00B36852">
        <w:t xml:space="preserve"> (1973)</w:t>
      </w:r>
      <w:r>
        <w:t xml:space="preserve"> </w:t>
      </w:r>
      <w:r>
        <w:rPr>
          <w:rFonts w:eastAsiaTheme="minorEastAsia"/>
        </w:rPr>
        <w:t>[</w:t>
      </w:r>
      <w:r w:rsidR="00F755D5" w:rsidRPr="00811E6F">
        <w:rPr>
          <w:rFonts w:eastAsiaTheme="minorEastAsia"/>
        </w:rPr>
        <w:t>8</w:t>
      </w:r>
      <w:r>
        <w:rPr>
          <w:rFonts w:eastAsiaTheme="minorEastAsia"/>
        </w:rPr>
        <w:t xml:space="preserve">] предложили 14 мер. Позже </w:t>
      </w:r>
      <w:r>
        <w:t>Conners</w:t>
      </w:r>
      <w:r>
        <w:rPr>
          <w:rFonts w:eastAsiaTheme="minorEastAsia"/>
        </w:rPr>
        <w:t xml:space="preserve"> и </w:t>
      </w:r>
      <w:r>
        <w:t>Harlow</w:t>
      </w:r>
      <w:r>
        <w:rPr>
          <w:rFonts w:eastAsiaTheme="minorEastAsia"/>
        </w:rPr>
        <w:t xml:space="preserve"> </w:t>
      </w:r>
      <w:r w:rsidR="00B36852">
        <w:rPr>
          <w:rFonts w:eastAsiaTheme="minorEastAsia"/>
        </w:rPr>
        <w:t xml:space="preserve">(1980) </w:t>
      </w:r>
      <w:r>
        <w:rPr>
          <w:rFonts w:eastAsiaTheme="minorEastAsia"/>
        </w:rPr>
        <w:t>[</w:t>
      </w:r>
      <w:r w:rsidR="001573CD" w:rsidRPr="001573CD">
        <w:rPr>
          <w:rFonts w:eastAsiaTheme="minorEastAsia"/>
        </w:rPr>
        <w:t>9</w:t>
      </w:r>
      <w:r>
        <w:rPr>
          <w:rFonts w:eastAsiaTheme="minorEastAsia"/>
        </w:rPr>
        <w:t>] отметили, что</w:t>
      </w:r>
      <w:r w:rsidR="00942DB9" w:rsidRPr="00942DB9">
        <w:rPr>
          <w:rFonts w:eastAsiaTheme="minorEastAsia"/>
        </w:rPr>
        <w:t xml:space="preserve"> </w:t>
      </w:r>
      <w:r w:rsidR="00942DB9">
        <w:rPr>
          <w:rFonts w:eastAsiaTheme="minorEastAsia"/>
        </w:rPr>
        <w:t xml:space="preserve">многие из них коррелируют друг с другом и </w:t>
      </w:r>
      <w:r>
        <w:rPr>
          <w:rFonts w:eastAsiaTheme="minorEastAsia"/>
        </w:rPr>
        <w:t>только 5 из этих 14 мер являются достаточными</w:t>
      </w:r>
      <w:r w:rsidR="0030578D">
        <w:rPr>
          <w:rFonts w:eastAsiaTheme="minorEastAsia"/>
        </w:rPr>
        <w:t>. Далее приведем описание этих</w:t>
      </w:r>
      <w:r w:rsidR="008D5546">
        <w:rPr>
          <w:rFonts w:eastAsiaTheme="minorEastAsia"/>
        </w:rPr>
        <w:t xml:space="preserve"> </w:t>
      </w:r>
      <w:r w:rsidR="0030578D">
        <w:rPr>
          <w:rFonts w:eastAsiaTheme="minorEastAsia"/>
        </w:rPr>
        <w:t>мер</w:t>
      </w:r>
      <w:r w:rsidR="008D5546">
        <w:rPr>
          <w:rFonts w:eastAsiaTheme="minorEastAsia"/>
        </w:rPr>
        <w:t>.</w:t>
      </w:r>
    </w:p>
    <w:p w14:paraId="68705D41" w14:textId="1A3F0D3F" w:rsidR="00BD566A" w:rsidRDefault="00BD566A" w:rsidP="00082889">
      <w:pPr>
        <w:pStyle w:val="O"/>
        <w:numPr>
          <w:ilvl w:val="0"/>
          <w:numId w:val="8"/>
        </w:numPr>
        <w:rPr>
          <w:rFonts w:eastAsiaTheme="minorEastAsia"/>
        </w:rPr>
      </w:pPr>
      <w:r w:rsidRPr="0030578D">
        <w:rPr>
          <w:i/>
          <w:iCs/>
        </w:rPr>
        <w:t>Энтропия</w:t>
      </w:r>
      <w:r>
        <w:rPr>
          <w:i/>
          <w:iCs/>
        </w:rPr>
        <w:t xml:space="preserve"> </w:t>
      </w:r>
      <w:r w:rsidR="00FB09F1" w:rsidRPr="00811E6F">
        <w:t>(</w:t>
      </w:r>
      <w:r w:rsidRPr="00FB09F1">
        <w:rPr>
          <w:lang w:val="en-US"/>
        </w:rPr>
        <w:t>ENT</w:t>
      </w:r>
      <w:r w:rsidR="00FB09F1" w:rsidRPr="00811E6F">
        <w:t xml:space="preserve">, </w:t>
      </w:r>
      <w:r w:rsidR="00FB09F1">
        <w:rPr>
          <w:lang w:val="en-US"/>
        </w:rPr>
        <w:t>ent</w:t>
      </w:r>
      <w:r w:rsidR="00FB09F1" w:rsidRPr="00FB09F1">
        <w:rPr>
          <w:lang w:val="en-US"/>
        </w:rPr>
        <w:t>ropy</w:t>
      </w:r>
      <w:r w:rsidR="00FB09F1" w:rsidRPr="00811E6F">
        <w:t>)</w:t>
      </w:r>
      <w:r w:rsidRPr="00791117">
        <w:t>.</w:t>
      </w:r>
      <w:r>
        <w:t xml:space="preserve"> Измеряет беспорядок или сложность изображения. Диапазон (0,</w:t>
      </w:r>
      <w:r>
        <w:rPr>
          <w:lang w:val="en-US"/>
        </w:rPr>
        <w:t> </w:t>
      </w:r>
      <w:r>
        <w:t>+∞]. Энтропия велика, когда изображение не является текстурно однородным, а многие элементы GLCM имеют очень маленькие значения. Сложные текстуры, как правило, имеют высокую энтропию. Также энтропия отражает количество информации в изображении: чем больше энтропия, тем больше информации в изображении.</w:t>
      </w:r>
    </w:p>
    <w:tbl>
      <w:tblPr>
        <w:tblW w:w="9634" w:type="dxa"/>
        <w:tblLook w:val="01E0" w:firstRow="1" w:lastRow="1" w:firstColumn="1" w:lastColumn="1" w:noHBand="0" w:noVBand="0"/>
      </w:tblPr>
      <w:tblGrid>
        <w:gridCol w:w="8987"/>
        <w:gridCol w:w="647"/>
      </w:tblGrid>
      <w:tr w:rsidR="00BD566A" w:rsidRPr="00BA3EC6" w14:paraId="32DCA999" w14:textId="77777777" w:rsidTr="001873B5">
        <w:tc>
          <w:tcPr>
            <w:tcW w:w="8987" w:type="dxa"/>
            <w:hideMark/>
          </w:tcPr>
          <w:p w14:paraId="39B668EB" w14:textId="02E827BC" w:rsidR="00BD566A" w:rsidRPr="00BA3EC6" w:rsidRDefault="00BD566A" w:rsidP="001873B5">
            <w:pPr>
              <w:pStyle w:val="af3"/>
              <w:spacing w:line="360" w:lineRule="auto"/>
              <w:ind w:firstLine="0"/>
              <w:jc w:val="center"/>
              <w:rPr>
                <w:rFonts w:ascii="Cambria Math" w:hAnsi="Cambria Math"/>
                <w:lang w:val="ru-RU" w:eastAsia="en-US"/>
                <w:oMath/>
              </w:rPr>
            </w:pPr>
            <m:oMathPara>
              <m:oMath>
                <m:r>
                  <m:rPr>
                    <m:sty m:val="p"/>
                  </m:rPr>
                  <w:rPr>
                    <w:rStyle w:val="af"/>
                    <w:rFonts w:ascii="Cambria Math" w:hAnsi="Cambria Math"/>
                  </w:rPr>
                  <m:t>ENT</m:t>
                </m:r>
                <m:r>
                  <m:rPr>
                    <m:sty m:val="p"/>
                  </m:rPr>
                  <w:rPr>
                    <w:rFonts w:ascii="Cambria Math" w:hAnsi="Cambria Math"/>
                    <w:lang w:val="ru-RU"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r>
                      <m:rPr>
                        <m:sty m:val="p"/>
                      </m:rPr>
                      <w:rPr>
                        <w:rFonts w:ascii="Cambria Math" w:hAnsi="Cambria Math"/>
                        <w:lang w:eastAsia="en-US"/>
                      </w:rPr>
                      <m:t>*(-</m:t>
                    </m:r>
                    <m:func>
                      <m:funcPr>
                        <m:ctrlPr>
                          <w:rPr>
                            <w:rFonts w:ascii="Cambria Math" w:hAnsi="Cambria Math"/>
                            <w:iCs/>
                            <w:lang w:val="en-US" w:eastAsia="en-US"/>
                          </w:rPr>
                        </m:ctrlPr>
                      </m:funcPr>
                      <m:fName>
                        <m:r>
                          <m:rPr>
                            <m:sty m:val="p"/>
                          </m:rPr>
                          <w:rPr>
                            <w:rFonts w:ascii="Cambria Math" w:hAnsi="Cambria Math"/>
                            <w:lang w:val="en-US" w:eastAsia="en-US"/>
                          </w:rPr>
                          <m:t>ln</m:t>
                        </m:r>
                      </m:fName>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e>
                    </m:func>
                    <m:r>
                      <m:rPr>
                        <m:sty m:val="p"/>
                      </m:rPr>
                      <w:rPr>
                        <w:rFonts w:ascii="Cambria Math" w:hAnsi="Cambria Math"/>
                        <w:lang w:eastAsia="en-US"/>
                      </w:rPr>
                      <m:t>)</m:t>
                    </m:r>
                  </m:e>
                </m:nary>
              </m:oMath>
            </m:oMathPara>
          </w:p>
        </w:tc>
        <w:tc>
          <w:tcPr>
            <w:tcW w:w="647" w:type="dxa"/>
            <w:vAlign w:val="center"/>
          </w:tcPr>
          <w:p w14:paraId="25E3E533" w14:textId="77777777" w:rsidR="00BD566A" w:rsidRPr="00BA3EC6" w:rsidRDefault="00BD566A" w:rsidP="00082889">
            <w:pPr>
              <w:pStyle w:val="af3"/>
              <w:numPr>
                <w:ilvl w:val="0"/>
                <w:numId w:val="4"/>
              </w:numPr>
              <w:spacing w:line="360" w:lineRule="auto"/>
              <w:jc w:val="right"/>
              <w:rPr>
                <w:iCs/>
                <w:lang w:val="ru-RU" w:eastAsia="en-US"/>
              </w:rPr>
            </w:pPr>
          </w:p>
        </w:tc>
      </w:tr>
    </w:tbl>
    <w:p w14:paraId="5A5A5A71" w14:textId="77777777" w:rsidR="00A420F9" w:rsidRDefault="00A420F9" w:rsidP="00082889">
      <w:pPr>
        <w:pStyle w:val="O"/>
        <w:numPr>
          <w:ilvl w:val="0"/>
          <w:numId w:val="8"/>
        </w:numPr>
        <w:rPr>
          <w:rFonts w:eastAsiaTheme="minorEastAsia"/>
        </w:rPr>
      </w:pPr>
      <w:r w:rsidRPr="0030578D">
        <w:rPr>
          <w:rFonts w:eastAsiaTheme="minorEastAsia"/>
          <w:i/>
          <w:iCs/>
        </w:rPr>
        <w:t>О</w:t>
      </w:r>
      <w:r w:rsidRPr="0030578D">
        <w:rPr>
          <w:i/>
          <w:iCs/>
        </w:rPr>
        <w:t>днородность</w:t>
      </w:r>
      <w:r>
        <w:rPr>
          <w:i/>
          <w:iCs/>
        </w:rPr>
        <w:t xml:space="preserve"> </w:t>
      </w:r>
      <w:r w:rsidRPr="00A420F9">
        <w:t>(</w:t>
      </w:r>
      <w:r w:rsidRPr="00FB09F1">
        <w:rPr>
          <w:lang w:val="en-US"/>
        </w:rPr>
        <w:t>HOM</w:t>
      </w:r>
      <w:r w:rsidRPr="00A420F9">
        <w:t xml:space="preserve">, </w:t>
      </w:r>
      <w:r w:rsidRPr="00FB09F1">
        <w:rPr>
          <w:lang w:val="en-US"/>
        </w:rPr>
        <w:t>homogeneity</w:t>
      </w:r>
      <w:r w:rsidRPr="00A420F9">
        <w:t>)</w:t>
      </w:r>
      <w:r>
        <w:rPr>
          <w:rFonts w:eastAsiaTheme="minorEastAsia"/>
        </w:rPr>
        <w:t>. И</w:t>
      </w:r>
      <w:r>
        <w:rPr>
          <w:rFonts w:eastAsia="Microsoft YaHei"/>
        </w:rPr>
        <w:t>змеряет близость распределения элементов GLCM к диагонали</w:t>
      </w:r>
      <w:r>
        <w:rPr>
          <w:rFonts w:eastAsiaTheme="minorEastAsia"/>
        </w:rPr>
        <w:t xml:space="preserve">. </w:t>
      </w:r>
      <w:r>
        <w:t>Диапазон (0, 1]. Принимает наибольшее значение, если наибольшие записи в GLCM находятся вдоль диагонали матрицы.</w:t>
      </w:r>
    </w:p>
    <w:tbl>
      <w:tblPr>
        <w:tblW w:w="9634" w:type="dxa"/>
        <w:tblLook w:val="01E0" w:firstRow="1" w:lastRow="1" w:firstColumn="1" w:lastColumn="1" w:noHBand="0" w:noVBand="0"/>
      </w:tblPr>
      <w:tblGrid>
        <w:gridCol w:w="8987"/>
        <w:gridCol w:w="647"/>
      </w:tblGrid>
      <w:tr w:rsidR="00A420F9" w14:paraId="4E4548EC" w14:textId="77777777" w:rsidTr="001873B5">
        <w:tc>
          <w:tcPr>
            <w:tcW w:w="8987" w:type="dxa"/>
            <w:hideMark/>
          </w:tcPr>
          <w:p w14:paraId="574C8108" w14:textId="77777777" w:rsidR="00A420F9" w:rsidRPr="00BA3EC6" w:rsidRDefault="00A420F9" w:rsidP="001873B5">
            <w:pPr>
              <w:pStyle w:val="af3"/>
              <w:spacing w:line="360" w:lineRule="auto"/>
              <w:ind w:firstLine="0"/>
              <w:jc w:val="center"/>
              <w:rPr>
                <w:iCs/>
                <w:lang w:val="ru-RU" w:eastAsia="en-US"/>
              </w:rPr>
            </w:pPr>
            <m:oMathPara>
              <m:oMath>
                <m:r>
                  <m:rPr>
                    <m:sty m:val="p"/>
                  </m:rPr>
                  <w:rPr>
                    <w:rStyle w:val="af"/>
                    <w:rFonts w:ascii="Cambria Math" w:hAnsi="Cambria Math"/>
                  </w:rPr>
                  <w:lastRenderedPageBreak/>
                  <m:t>HOM</m:t>
                </m:r>
                <m:r>
                  <m:rPr>
                    <m:sty m:val="p"/>
                  </m:rPr>
                  <w:rPr>
                    <w:rFonts w:ascii="Cambria Math"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f>
                      <m:fPr>
                        <m:ctrlPr>
                          <w:rPr>
                            <w:rFonts w:ascii="Cambria Math" w:hAnsi="Cambria Math"/>
                            <w:iCs/>
                            <w:lang w:val="en-US" w:eastAsia="en-US"/>
                          </w:rPr>
                        </m:ctrlPr>
                      </m:fPr>
                      <m:num>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num>
                      <m:den>
                        <m:r>
                          <m:rPr>
                            <m:sty m:val="p"/>
                          </m:rPr>
                          <w:rPr>
                            <w:rFonts w:ascii="Cambria Math" w:hAnsi="Cambria Math"/>
                            <w:lang w:val="en-US" w:eastAsia="en-US"/>
                          </w:rPr>
                          <m:t>1+</m:t>
                        </m:r>
                        <m:sSup>
                          <m:sSupPr>
                            <m:ctrlPr>
                              <w:rPr>
                                <w:rFonts w:ascii="Cambria Math" w:hAnsi="Cambria Math"/>
                                <w:iCs/>
                                <w:lang w:val="en-US" w:eastAsia="en-US"/>
                              </w:rPr>
                            </m:ctrlPr>
                          </m:sSupPr>
                          <m:e>
                            <m:d>
                              <m:dPr>
                                <m:ctrlPr>
                                  <w:rPr>
                                    <w:rFonts w:ascii="Cambria Math" w:hAnsi="Cambria Math"/>
                                    <w:iCs/>
                                    <w:lang w:val="en-US" w:eastAsia="en-US"/>
                                  </w:rPr>
                                </m:ctrlPr>
                              </m:dPr>
                              <m:e>
                                <m:r>
                                  <m:rPr>
                                    <m:sty m:val="p"/>
                                  </m:rPr>
                                  <w:rPr>
                                    <w:rFonts w:ascii="Cambria Math" w:hAnsi="Cambria Math"/>
                                    <w:lang w:val="en-US" w:eastAsia="en-US"/>
                                  </w:rPr>
                                  <m:t>i-j</m:t>
                                </m:r>
                              </m:e>
                            </m:d>
                          </m:e>
                          <m:sup>
                            <m:r>
                              <m:rPr>
                                <m:sty m:val="p"/>
                              </m:rPr>
                              <w:rPr>
                                <w:rFonts w:ascii="Cambria Math" w:hAnsi="Cambria Math"/>
                                <w:lang w:val="en-US" w:eastAsia="en-US"/>
                              </w:rPr>
                              <m:t>2</m:t>
                            </m:r>
                          </m:sup>
                        </m:sSup>
                      </m:den>
                    </m:f>
                  </m:e>
                </m:nary>
              </m:oMath>
            </m:oMathPara>
          </w:p>
        </w:tc>
        <w:tc>
          <w:tcPr>
            <w:tcW w:w="647" w:type="dxa"/>
            <w:vAlign w:val="center"/>
          </w:tcPr>
          <w:p w14:paraId="2CFF03E6" w14:textId="77777777" w:rsidR="00A420F9" w:rsidRDefault="00A420F9" w:rsidP="00082889">
            <w:pPr>
              <w:pStyle w:val="af3"/>
              <w:numPr>
                <w:ilvl w:val="0"/>
                <w:numId w:val="4"/>
              </w:numPr>
              <w:spacing w:line="360" w:lineRule="auto"/>
              <w:jc w:val="right"/>
              <w:rPr>
                <w:i/>
                <w:lang w:val="ru-RU" w:eastAsia="en-US"/>
              </w:rPr>
            </w:pPr>
          </w:p>
        </w:tc>
      </w:tr>
    </w:tbl>
    <w:p w14:paraId="4E351A65" w14:textId="28A3CBFF" w:rsidR="00791117" w:rsidRPr="0030578D" w:rsidRDefault="0030578D" w:rsidP="00082889">
      <w:pPr>
        <w:pStyle w:val="O"/>
        <w:numPr>
          <w:ilvl w:val="0"/>
          <w:numId w:val="8"/>
        </w:numPr>
      </w:pPr>
      <w:r w:rsidRPr="00791117">
        <w:rPr>
          <w:i/>
          <w:iCs/>
        </w:rPr>
        <w:t>Корреляция</w:t>
      </w:r>
      <w:r w:rsidR="00FB09F1" w:rsidRPr="00811E6F">
        <w:rPr>
          <w:i/>
          <w:iCs/>
        </w:rPr>
        <w:t xml:space="preserve"> </w:t>
      </w:r>
      <w:r w:rsidR="00FB09F1" w:rsidRPr="00811E6F">
        <w:t>(</w:t>
      </w:r>
      <w:r w:rsidR="00BD566A" w:rsidRPr="00FB09F1">
        <w:rPr>
          <w:lang w:val="en-US"/>
        </w:rPr>
        <w:t>COR</w:t>
      </w:r>
      <w:r w:rsidR="00FB09F1" w:rsidRPr="00811E6F">
        <w:t xml:space="preserve">, </w:t>
      </w:r>
      <w:r w:rsidR="00FB09F1" w:rsidRPr="00FB09F1">
        <w:rPr>
          <w:lang w:val="en-US"/>
        </w:rPr>
        <w:t>correlation</w:t>
      </w:r>
      <w:r w:rsidR="00FB09F1" w:rsidRPr="00811E6F">
        <w:t>)</w:t>
      </w:r>
      <w:r w:rsidRPr="00FB09F1">
        <w:t>.</w:t>
      </w:r>
      <w:r w:rsidRPr="00791117">
        <w:rPr>
          <w:i/>
          <w:iCs/>
        </w:rPr>
        <w:t xml:space="preserve"> </w:t>
      </w:r>
      <w:r>
        <w:t>Измеряет линейную зависимость интенсивностей пикселей относительно друг друга.</w:t>
      </w:r>
      <w:r w:rsidR="00791117">
        <w:t xml:space="preserve"> Диапазон [-1, 1]. Корреляция принимает высокие значения, когда значения в GLCM распределены равномерно, и низкие значения в противном случае. Высокая корреляция текстуры означает высокую предсказуемость отношений пикселей. Корреляция равна </w:t>
      </w:r>
      <w:proofErr w:type="spellStart"/>
      <w:r w:rsidR="00791117">
        <w:t>NaN</w:t>
      </w:r>
      <w:proofErr w:type="spellEnd"/>
      <w:r w:rsidR="00791117">
        <w:t xml:space="preserve"> для однотонного изображения.</w:t>
      </w:r>
    </w:p>
    <w:tbl>
      <w:tblPr>
        <w:tblW w:w="9634" w:type="dxa"/>
        <w:tblLook w:val="01E0" w:firstRow="1" w:lastRow="1" w:firstColumn="1" w:lastColumn="1" w:noHBand="0" w:noVBand="0"/>
      </w:tblPr>
      <w:tblGrid>
        <w:gridCol w:w="8987"/>
        <w:gridCol w:w="85"/>
        <w:gridCol w:w="562"/>
      </w:tblGrid>
      <w:tr w:rsidR="0030578D" w:rsidRPr="00BA3EC6" w14:paraId="09E2AC45" w14:textId="77777777" w:rsidTr="008D5546">
        <w:tc>
          <w:tcPr>
            <w:tcW w:w="8987" w:type="dxa"/>
            <w:hideMark/>
          </w:tcPr>
          <w:p w14:paraId="1DC521A4" w14:textId="58CC7D26" w:rsidR="0030578D" w:rsidRPr="00BA3EC6" w:rsidRDefault="00B31454" w:rsidP="008D5546">
            <w:pPr>
              <w:pStyle w:val="af3"/>
              <w:spacing w:line="360" w:lineRule="auto"/>
              <w:ind w:firstLine="0"/>
              <w:jc w:val="center"/>
              <w:rPr>
                <w:rFonts w:ascii="Cambria Math" w:hAnsi="Cambria Math"/>
                <w:sz w:val="24"/>
                <w:szCs w:val="22"/>
                <w:lang w:val="ru-RU" w:eastAsia="en-US"/>
                <w:oMath/>
              </w:rPr>
            </w:pPr>
            <m:oMathPara>
              <m:oMath>
                <m:r>
                  <m:rPr>
                    <m:sty m:val="p"/>
                  </m:rPr>
                  <w:rPr>
                    <w:rStyle w:val="af"/>
                    <w:rFonts w:ascii="Cambria Math" w:hAnsi="Cambria Math"/>
                  </w:rPr>
                  <m:t>СOR</m:t>
                </m:r>
                <m:r>
                  <m:rPr>
                    <m:sty m:val="p"/>
                  </m:rPr>
                  <w:rPr>
                    <w:rFonts w:ascii="Cambria Math" w:hAnsi="Cambria Math"/>
                    <w:sz w:val="24"/>
                    <w:szCs w:val="22"/>
                    <w:lang w:eastAsia="en-US"/>
                  </w:rPr>
                  <m:t>=</m:t>
                </m:r>
                <m:nary>
                  <m:naryPr>
                    <m:chr m:val="∑"/>
                    <m:limLoc m:val="undOvr"/>
                    <m:supHide m:val="1"/>
                    <m:ctrlPr>
                      <w:rPr>
                        <w:rFonts w:ascii="Cambria Math" w:hAnsi="Cambria Math"/>
                        <w:iCs/>
                        <w:sz w:val="24"/>
                        <w:szCs w:val="22"/>
                        <w:lang w:eastAsia="en-US"/>
                      </w:rPr>
                    </m:ctrlPr>
                  </m:naryPr>
                  <m:sub>
                    <m:r>
                      <m:rPr>
                        <m:sty m:val="p"/>
                      </m:rPr>
                      <w:rPr>
                        <w:rFonts w:ascii="Cambria Math" w:hAnsi="Cambria Math"/>
                        <w:sz w:val="24"/>
                        <w:szCs w:val="22"/>
                        <w:lang w:eastAsia="en-US"/>
                      </w:rPr>
                      <m:t>i, j</m:t>
                    </m:r>
                  </m:sub>
                  <m:sup/>
                  <m:e>
                    <m:sSub>
                      <m:sSubPr>
                        <m:ctrlPr>
                          <w:rPr>
                            <w:rFonts w:ascii="Cambria Math" w:hAnsi="Cambria Math"/>
                            <w:iCs/>
                            <w:color w:val="262626" w:themeColor="text1" w:themeTint="D9"/>
                            <w:sz w:val="22"/>
                            <w:szCs w:val="22"/>
                            <w:lang w:eastAsia="en-US"/>
                          </w:rPr>
                        </m:ctrlPr>
                      </m:sSubPr>
                      <m:e>
                        <m:r>
                          <m:rPr>
                            <m:sty m:val="p"/>
                          </m:rPr>
                          <w:rPr>
                            <w:rStyle w:val="af"/>
                            <w:rFonts w:ascii="Cambria Math" w:hAnsi="Cambria Math"/>
                            <w:sz w:val="22"/>
                            <w:szCs w:val="22"/>
                          </w:rPr>
                          <m:t>P</m:t>
                        </m:r>
                      </m:e>
                      <m:sub>
                        <m:r>
                          <m:rPr>
                            <m:sty m:val="p"/>
                          </m:rPr>
                          <w:rPr>
                            <w:rStyle w:val="af"/>
                            <w:rFonts w:ascii="Cambria Math" w:hAnsi="Cambria Math"/>
                            <w:sz w:val="22"/>
                            <w:szCs w:val="22"/>
                          </w:rPr>
                          <m:t>ij</m:t>
                        </m:r>
                      </m:sub>
                    </m:sSub>
                    <m:r>
                      <m:rPr>
                        <m:sty m:val="p"/>
                      </m:rPr>
                      <w:rPr>
                        <w:rFonts w:ascii="Cambria Math" w:hAnsi="Cambria Math"/>
                        <w:sz w:val="24"/>
                        <w:szCs w:val="22"/>
                        <w:lang w:val="ru-RU" w:eastAsia="en-US"/>
                      </w:rPr>
                      <m:t>*</m:t>
                    </m:r>
                    <m:f>
                      <m:fPr>
                        <m:ctrlPr>
                          <w:rPr>
                            <w:rFonts w:ascii="Cambria Math" w:hAnsi="Cambria Math"/>
                            <w:iCs/>
                            <w:sz w:val="24"/>
                            <w:szCs w:val="22"/>
                            <w:lang w:val="en-US" w:eastAsia="en-US"/>
                          </w:rPr>
                        </m:ctrlPr>
                      </m:fPr>
                      <m:num>
                        <m:d>
                          <m:dPr>
                            <m:ctrlPr>
                              <w:rPr>
                                <w:rFonts w:ascii="Cambria Math" w:hAnsi="Cambria Math"/>
                                <w:iCs/>
                                <w:sz w:val="24"/>
                                <w:szCs w:val="22"/>
                                <w:lang w:val="en-US" w:eastAsia="en-US"/>
                              </w:rPr>
                            </m:ctrlPr>
                          </m:dPr>
                          <m:e>
                            <m:r>
                              <m:rPr>
                                <m:sty m:val="p"/>
                              </m:rPr>
                              <w:rPr>
                                <w:rFonts w:ascii="Cambria Math" w:hAnsi="Cambria Math"/>
                                <w:sz w:val="24"/>
                                <w:szCs w:val="22"/>
                                <w:lang w:val="en-US" w:eastAsia="en-US"/>
                              </w:rPr>
                              <m:t>i</m:t>
                            </m:r>
                            <m:r>
                              <m:rPr>
                                <m:sty m:val="p"/>
                              </m:rPr>
                              <w:rPr>
                                <w:rFonts w:ascii="Cambria Math" w:hAnsi="Cambria Math"/>
                                <w:sz w:val="24"/>
                                <w:szCs w:val="22"/>
                                <w:lang w:val="ru-RU" w:eastAsia="en-US"/>
                              </w:rPr>
                              <m:t>-</m:t>
                            </m:r>
                            <m:sSub>
                              <m:sSubPr>
                                <m:ctrlPr>
                                  <w:rPr>
                                    <w:rFonts w:ascii="Cambria Math" w:hAnsi="Cambria Math" w:cs="Arial"/>
                                    <w:iCs/>
                                    <w:color w:val="222222"/>
                                    <w:sz w:val="24"/>
                                    <w:szCs w:val="22"/>
                                    <w:shd w:val="clear" w:color="auto" w:fill="FFFFFF"/>
                                    <w:lang w:eastAsia="en-US"/>
                                  </w:rPr>
                                </m:ctrlPr>
                              </m:sSubPr>
                              <m:e>
                                <m:r>
                                  <m:rPr>
                                    <m:sty m:val="p"/>
                                  </m:rPr>
                                  <w:rPr>
                                    <w:rFonts w:ascii="Cambria Math" w:hAnsi="Cambria Math" w:cs="Arial"/>
                                    <w:color w:val="222222"/>
                                    <w:sz w:val="24"/>
                                    <w:szCs w:val="22"/>
                                    <w:shd w:val="clear" w:color="auto" w:fill="FFFFFF"/>
                                    <w:lang w:eastAsia="en-US"/>
                                  </w:rPr>
                                  <m:t>μ</m:t>
                                </m:r>
                              </m:e>
                              <m:sub>
                                <m:r>
                                  <m:rPr>
                                    <m:sty m:val="p"/>
                                  </m:rPr>
                                  <w:rPr>
                                    <w:rFonts w:ascii="Cambria Math" w:hAnsi="Cambria Math" w:cs="Arial"/>
                                    <w:color w:val="222222"/>
                                    <w:sz w:val="18"/>
                                    <w:szCs w:val="18"/>
                                    <w:shd w:val="clear" w:color="auto" w:fill="FFFFFF"/>
                                    <w:lang w:val="en-US" w:eastAsia="en-US"/>
                                  </w:rPr>
                                  <m:t>i</m:t>
                                </m:r>
                              </m:sub>
                            </m:sSub>
                          </m:e>
                        </m:d>
                        <m:r>
                          <m:rPr>
                            <m:sty m:val="p"/>
                          </m:rPr>
                          <w:rPr>
                            <w:rFonts w:ascii="Cambria Math" w:hAnsi="Cambria Math"/>
                            <w:sz w:val="24"/>
                            <w:szCs w:val="22"/>
                            <w:lang w:val="ru-RU" w:eastAsia="en-US"/>
                          </w:rPr>
                          <m:t>*(</m:t>
                        </m:r>
                        <m:r>
                          <m:rPr>
                            <m:sty m:val="p"/>
                          </m:rPr>
                          <w:rPr>
                            <w:rFonts w:ascii="Cambria Math" w:hAnsi="Cambria Math"/>
                            <w:sz w:val="24"/>
                            <w:szCs w:val="22"/>
                            <w:lang w:val="en-US" w:eastAsia="en-US"/>
                          </w:rPr>
                          <m:t>j</m:t>
                        </m:r>
                        <m:r>
                          <m:rPr>
                            <m:sty m:val="p"/>
                          </m:rPr>
                          <w:rPr>
                            <w:rFonts w:ascii="Cambria Math" w:hAnsi="Cambria Math"/>
                            <w:sz w:val="24"/>
                            <w:szCs w:val="22"/>
                            <w:lang w:val="ru-RU" w:eastAsia="en-US"/>
                          </w:rPr>
                          <m:t>-</m:t>
                        </m:r>
                        <m:sSub>
                          <m:sSubPr>
                            <m:ctrlPr>
                              <w:rPr>
                                <w:rFonts w:ascii="Cambria Math" w:hAnsi="Cambria Math" w:cs="Arial"/>
                                <w:iCs/>
                                <w:color w:val="222222"/>
                                <w:sz w:val="24"/>
                                <w:szCs w:val="22"/>
                                <w:shd w:val="clear" w:color="auto" w:fill="FFFFFF"/>
                                <w:lang w:eastAsia="en-US"/>
                              </w:rPr>
                            </m:ctrlPr>
                          </m:sSubPr>
                          <m:e>
                            <m:r>
                              <m:rPr>
                                <m:sty m:val="p"/>
                              </m:rPr>
                              <w:rPr>
                                <w:rFonts w:ascii="Cambria Math" w:hAnsi="Cambria Math" w:cs="Arial"/>
                                <w:color w:val="222222"/>
                                <w:sz w:val="24"/>
                                <w:szCs w:val="22"/>
                                <w:shd w:val="clear" w:color="auto" w:fill="FFFFFF"/>
                                <w:lang w:eastAsia="en-US"/>
                              </w:rPr>
                              <m:t>μ</m:t>
                            </m:r>
                          </m:e>
                          <m:sub>
                            <m:r>
                              <m:rPr>
                                <m:sty m:val="p"/>
                              </m:rPr>
                              <w:rPr>
                                <w:rFonts w:ascii="Cambria Math" w:hAnsi="Cambria Math" w:cs="Arial"/>
                                <w:color w:val="222222"/>
                                <w:sz w:val="18"/>
                                <w:szCs w:val="18"/>
                                <w:shd w:val="clear" w:color="auto" w:fill="FFFFFF"/>
                                <w:lang w:val="en-US" w:eastAsia="en-US"/>
                              </w:rPr>
                              <m:t>j</m:t>
                            </m:r>
                          </m:sub>
                        </m:sSub>
                        <m:r>
                          <m:rPr>
                            <m:sty m:val="p"/>
                          </m:rPr>
                          <w:rPr>
                            <w:rFonts w:ascii="Cambria Math" w:hAnsi="Cambria Math" w:cs="Arial"/>
                            <w:color w:val="222222"/>
                            <w:sz w:val="18"/>
                            <w:szCs w:val="18"/>
                            <w:shd w:val="clear" w:color="auto" w:fill="FFFFFF"/>
                            <w:lang w:eastAsia="en-US"/>
                          </w:rPr>
                          <m:t>)</m:t>
                        </m:r>
                      </m:num>
                      <m:den>
                        <m:sSub>
                          <m:sSubPr>
                            <m:ctrlPr>
                              <w:rPr>
                                <w:rFonts w:ascii="Cambria Math" w:eastAsiaTheme="minorEastAsia" w:hAnsi="Cambria Math"/>
                                <w:iCs/>
                                <w:sz w:val="24"/>
                                <w:szCs w:val="22"/>
                                <w:lang w:eastAsia="en-US"/>
                              </w:rPr>
                            </m:ctrlPr>
                          </m:sSubPr>
                          <m:e>
                            <m:r>
                              <m:rPr>
                                <m:sty m:val="p"/>
                              </m:rPr>
                              <w:rPr>
                                <w:rFonts w:ascii="Cambria Math" w:eastAsiaTheme="minorEastAsia" w:hAnsi="Cambria Math"/>
                                <w:sz w:val="24"/>
                                <w:szCs w:val="22"/>
                                <w:lang w:eastAsia="en-US"/>
                              </w:rPr>
                              <m:t>σ</m:t>
                            </m:r>
                          </m:e>
                          <m:sub>
                            <m:r>
                              <m:rPr>
                                <m:sty m:val="p"/>
                              </m:rPr>
                              <w:rPr>
                                <w:rFonts w:ascii="Cambria Math" w:eastAsiaTheme="minorEastAsia" w:hAnsi="Cambria Math"/>
                                <w:sz w:val="24"/>
                                <w:szCs w:val="22"/>
                                <w:lang w:eastAsia="en-US"/>
                              </w:rPr>
                              <m:t>i</m:t>
                            </m:r>
                          </m:sub>
                        </m:sSub>
                        <m:r>
                          <m:rPr>
                            <m:sty m:val="p"/>
                          </m:rPr>
                          <w:rPr>
                            <w:rFonts w:ascii="Cambria Math" w:eastAsiaTheme="minorEastAsia" w:hAnsi="Cambria Math"/>
                            <w:sz w:val="24"/>
                            <w:szCs w:val="22"/>
                            <w:lang w:eastAsia="en-US"/>
                          </w:rPr>
                          <m:t xml:space="preserve">* </m:t>
                        </m:r>
                        <m:sSub>
                          <m:sSubPr>
                            <m:ctrlPr>
                              <w:rPr>
                                <w:rFonts w:ascii="Cambria Math" w:eastAsiaTheme="minorEastAsia" w:hAnsi="Cambria Math"/>
                                <w:iCs/>
                                <w:sz w:val="24"/>
                                <w:szCs w:val="22"/>
                                <w:lang w:eastAsia="en-US"/>
                              </w:rPr>
                            </m:ctrlPr>
                          </m:sSubPr>
                          <m:e>
                            <m:r>
                              <m:rPr>
                                <m:sty m:val="p"/>
                              </m:rPr>
                              <w:rPr>
                                <w:rFonts w:ascii="Cambria Math" w:eastAsiaTheme="minorEastAsia" w:hAnsi="Cambria Math"/>
                                <w:sz w:val="24"/>
                                <w:szCs w:val="22"/>
                                <w:lang w:eastAsia="en-US"/>
                              </w:rPr>
                              <m:t>σ</m:t>
                            </m:r>
                          </m:e>
                          <m:sub>
                            <m:r>
                              <m:rPr>
                                <m:sty m:val="p"/>
                              </m:rPr>
                              <w:rPr>
                                <w:rFonts w:ascii="Cambria Math" w:eastAsiaTheme="minorEastAsia" w:hAnsi="Cambria Math"/>
                                <w:sz w:val="24"/>
                                <w:szCs w:val="22"/>
                                <w:lang w:val="en-US" w:eastAsia="en-US"/>
                              </w:rPr>
                              <m:t>j</m:t>
                            </m:r>
                          </m:sub>
                        </m:sSub>
                      </m:den>
                    </m:f>
                  </m:e>
                </m:nary>
              </m:oMath>
            </m:oMathPara>
          </w:p>
        </w:tc>
        <w:tc>
          <w:tcPr>
            <w:tcW w:w="647" w:type="dxa"/>
            <w:gridSpan w:val="2"/>
            <w:vAlign w:val="center"/>
          </w:tcPr>
          <w:p w14:paraId="2EA84EC5" w14:textId="77777777" w:rsidR="0030578D" w:rsidRPr="00BA3EC6" w:rsidRDefault="0030578D" w:rsidP="00082889">
            <w:pPr>
              <w:pStyle w:val="af3"/>
              <w:numPr>
                <w:ilvl w:val="0"/>
                <w:numId w:val="4"/>
              </w:numPr>
              <w:spacing w:line="360" w:lineRule="auto"/>
              <w:jc w:val="right"/>
              <w:rPr>
                <w:iCs/>
                <w:lang w:val="ru-RU" w:eastAsia="en-US"/>
              </w:rPr>
            </w:pPr>
          </w:p>
        </w:tc>
      </w:tr>
      <w:tr w:rsidR="00791117" w:rsidRPr="00BA3EC6" w14:paraId="61C09D96" w14:textId="77777777" w:rsidTr="0089506E">
        <w:tc>
          <w:tcPr>
            <w:tcW w:w="9072" w:type="dxa"/>
            <w:gridSpan w:val="2"/>
          </w:tcPr>
          <w:p w14:paraId="4BCC4CDE" w14:textId="4F7F2F21" w:rsidR="00791117" w:rsidRPr="00BA3EC6" w:rsidRDefault="007C485A" w:rsidP="008D5546">
            <w:pPr>
              <w:pStyle w:val="ae"/>
              <w:rPr>
                <w:iCs/>
                <w:lang w:eastAsia="en-US"/>
              </w:rPr>
            </w:pPr>
            <m:oMathPara>
              <m:oMath>
                <m:sSub>
                  <m:sSubPr>
                    <m:ctrlPr>
                      <w:rPr>
                        <w:rFonts w:ascii="Cambria Math" w:hAnsi="Cambria Math" w:cs="Arial"/>
                        <w:iCs/>
                        <w:color w:val="222222"/>
                        <w:shd w:val="clear" w:color="auto" w:fill="FFFFFF"/>
                        <w:lang w:eastAsia="en-US"/>
                      </w:rPr>
                    </m:ctrlPr>
                  </m:sSubPr>
                  <m:e>
                    <m:r>
                      <m:rPr>
                        <m:sty m:val="p"/>
                      </m:rPr>
                      <w:rPr>
                        <w:rFonts w:ascii="Cambria Math" w:hAnsi="Cambria Math" w:cs="Arial"/>
                        <w:color w:val="222222"/>
                        <w:shd w:val="clear" w:color="auto" w:fill="FFFFFF"/>
                        <w:lang w:eastAsia="en-US"/>
                      </w:rPr>
                      <m:t>μ</m:t>
                    </m:r>
                  </m:e>
                  <m:sub>
                    <m:r>
                      <m:rPr>
                        <m:sty m:val="p"/>
                      </m:rPr>
                      <w:rPr>
                        <w:rFonts w:ascii="Cambria Math" w:hAnsi="Cambria Math" w:cs="Arial"/>
                        <w:color w:val="222222"/>
                        <w:shd w:val="clear" w:color="auto" w:fill="FFFFFF"/>
                        <w:lang w:val="en-US" w:eastAsia="en-US"/>
                      </w:rPr>
                      <m:t>i</m:t>
                    </m:r>
                  </m:sub>
                </m:sSub>
                <m:r>
                  <m:rPr>
                    <m:sty m:val="p"/>
                  </m:rPr>
                  <w:rPr>
                    <w:rFonts w:ascii="Cambria Math" w:eastAsiaTheme="minorEastAsia"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r>
                      <m:rPr>
                        <m:sty m:val="p"/>
                      </m:rPr>
                      <w:rPr>
                        <w:rFonts w:ascii="Cambria Math" w:hAnsi="Cambria Math"/>
                        <w:lang w:eastAsia="en-US"/>
                      </w:rPr>
                      <m:t>i*</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e>
                </m:nary>
                <m:r>
                  <m:rPr>
                    <m:sty m:val="p"/>
                  </m:rPr>
                  <w:rPr>
                    <w:rFonts w:ascii="Cambria Math" w:hAnsi="Cambria Math"/>
                    <w:lang w:eastAsia="en-US"/>
                  </w:rPr>
                  <m:t xml:space="preserve">,  </m:t>
                </m:r>
                <m:sSub>
                  <m:sSubPr>
                    <m:ctrlPr>
                      <w:rPr>
                        <w:rFonts w:ascii="Cambria Math" w:hAnsi="Cambria Math"/>
                        <w:iCs/>
                        <w:lang w:eastAsia="en-US"/>
                      </w:rPr>
                    </m:ctrlPr>
                  </m:sSubPr>
                  <m:e>
                    <m:r>
                      <m:rPr>
                        <m:sty m:val="p"/>
                      </m:rPr>
                      <w:rPr>
                        <w:rFonts w:ascii="Cambria Math" w:hAnsi="Cambria Math" w:cs="Arial"/>
                        <w:color w:val="222222"/>
                        <w:shd w:val="clear" w:color="auto" w:fill="FFFFFF"/>
                        <w:lang w:eastAsia="en-US"/>
                      </w:rPr>
                      <m:t>μ</m:t>
                    </m:r>
                  </m:e>
                  <m:sub>
                    <m:r>
                      <m:rPr>
                        <m:sty m:val="p"/>
                      </m:rPr>
                      <w:rPr>
                        <w:rFonts w:ascii="Cambria Math" w:hAnsi="Cambria Math"/>
                        <w:lang w:eastAsia="en-US"/>
                      </w:rPr>
                      <m:t>j</m:t>
                    </m:r>
                  </m:sub>
                </m:sSub>
                <m:r>
                  <m:rPr>
                    <m:sty m:val="p"/>
                  </m:rPr>
                  <w:rPr>
                    <w:rFonts w:ascii="Cambria Math"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r>
                      <m:rPr>
                        <m:sty m:val="p"/>
                      </m:rPr>
                      <w:rPr>
                        <w:rFonts w:ascii="Cambria Math" w:hAnsi="Cambria Math"/>
                        <w:lang w:eastAsia="en-US"/>
                      </w:rPr>
                      <m:t>j*</m:t>
                    </m:r>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e>
                </m:nary>
              </m:oMath>
            </m:oMathPara>
          </w:p>
        </w:tc>
        <w:tc>
          <w:tcPr>
            <w:tcW w:w="562" w:type="dxa"/>
            <w:vAlign w:val="center"/>
          </w:tcPr>
          <w:p w14:paraId="77ADCDE4" w14:textId="77777777" w:rsidR="00791117" w:rsidRPr="00BA3EC6" w:rsidRDefault="00791117" w:rsidP="009D6F05">
            <w:pPr>
              <w:pStyle w:val="af3"/>
              <w:spacing w:line="360" w:lineRule="auto"/>
              <w:ind w:firstLine="0"/>
              <w:jc w:val="center"/>
              <w:rPr>
                <w:iCs/>
                <w:lang w:val="ru-RU" w:eastAsia="en-US"/>
              </w:rPr>
            </w:pPr>
          </w:p>
        </w:tc>
      </w:tr>
      <w:tr w:rsidR="00791117" w:rsidRPr="00BA3EC6" w14:paraId="7EDD67B2" w14:textId="77777777" w:rsidTr="0089506E">
        <w:tc>
          <w:tcPr>
            <w:tcW w:w="9072" w:type="dxa"/>
            <w:gridSpan w:val="2"/>
          </w:tcPr>
          <w:p w14:paraId="4D828C6E" w14:textId="4CA99223" w:rsidR="00791117" w:rsidRPr="00BA3EC6" w:rsidRDefault="007C485A" w:rsidP="008D5546">
            <w:pPr>
              <w:pStyle w:val="ae"/>
              <w:rPr>
                <w:iCs/>
                <w:color w:val="222222"/>
                <w:shd w:val="clear" w:color="auto" w:fill="FFFFFF"/>
                <w:lang w:eastAsia="en-US"/>
              </w:rPr>
            </w:pPr>
            <m:oMathPara>
              <m:oMath>
                <m:sSubSup>
                  <m:sSubSupPr>
                    <m:ctrlPr>
                      <w:rPr>
                        <w:rFonts w:ascii="Cambria Math" w:eastAsiaTheme="minorEastAsia" w:hAnsi="Cambria Math"/>
                        <w:iCs/>
                        <w:lang w:eastAsia="en-US"/>
                      </w:rPr>
                    </m:ctrlPr>
                  </m:sSubSupPr>
                  <m:e>
                    <m:r>
                      <m:rPr>
                        <m:sty m:val="p"/>
                      </m:rPr>
                      <w:rPr>
                        <w:rFonts w:ascii="Cambria Math" w:hAnsi="Cambria Math" w:cs="Arial"/>
                        <w:color w:val="222222"/>
                        <w:shd w:val="clear" w:color="auto" w:fill="FFFFFF"/>
                        <w:lang w:eastAsia="en-US"/>
                      </w:rPr>
                      <m:t>σ</m:t>
                    </m:r>
                    <m:ctrlPr>
                      <w:rPr>
                        <w:rFonts w:ascii="Cambria Math" w:hAnsi="Cambria Math" w:cs="Arial"/>
                        <w:iCs/>
                        <w:color w:val="222222"/>
                        <w:shd w:val="clear" w:color="auto" w:fill="FFFFFF"/>
                        <w:lang w:eastAsia="en-US"/>
                      </w:rPr>
                    </m:ctrlPr>
                  </m:e>
                  <m:sub>
                    <m:r>
                      <m:rPr>
                        <m:sty m:val="p"/>
                      </m:rPr>
                      <w:rPr>
                        <w:rFonts w:ascii="Cambria Math" w:hAnsi="Cambria Math" w:cs="Arial"/>
                        <w:color w:val="222222"/>
                        <w:shd w:val="clear" w:color="auto" w:fill="FFFFFF"/>
                        <w:lang w:val="en-US" w:eastAsia="en-US"/>
                      </w:rPr>
                      <m:t>i</m:t>
                    </m:r>
                    <m:ctrlPr>
                      <w:rPr>
                        <w:rFonts w:ascii="Cambria Math" w:hAnsi="Cambria Math" w:cs="Arial"/>
                        <w:iCs/>
                        <w:color w:val="222222"/>
                        <w:shd w:val="clear" w:color="auto" w:fill="FFFFFF"/>
                        <w:lang w:val="en-US" w:eastAsia="en-US"/>
                      </w:rPr>
                    </m:ctrlPr>
                  </m:sub>
                  <m:sup>
                    <m:r>
                      <m:rPr>
                        <m:sty m:val="p"/>
                      </m:rPr>
                      <w:rPr>
                        <w:rFonts w:ascii="Cambria Math" w:eastAsiaTheme="minorEastAsia" w:hAnsi="Cambria Math"/>
                        <w:lang w:eastAsia="en-US"/>
                      </w:rPr>
                      <m:t>2</m:t>
                    </m:r>
                  </m:sup>
                </m:sSubSup>
                <m:r>
                  <m:rPr>
                    <m:sty m:val="p"/>
                  </m:rPr>
                  <w:rPr>
                    <w:rFonts w:ascii="Cambria Math" w:eastAsiaTheme="minorEastAsia"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r>
                      <m:rPr>
                        <m:sty m:val="p"/>
                      </m:rPr>
                      <w:rPr>
                        <w:rFonts w:ascii="Cambria Math" w:hAnsi="Cambria Math"/>
                        <w:lang w:val="en-US" w:eastAsia="en-US"/>
                      </w:rPr>
                      <m:t>*</m:t>
                    </m:r>
                    <m:sSup>
                      <m:sSupPr>
                        <m:ctrlPr>
                          <w:rPr>
                            <w:rFonts w:ascii="Cambria Math" w:hAnsi="Cambria Math"/>
                            <w:iCs/>
                            <w:lang w:val="en-US" w:eastAsia="en-US"/>
                          </w:rPr>
                        </m:ctrlPr>
                      </m:sSupPr>
                      <m:e>
                        <m:d>
                          <m:dPr>
                            <m:ctrlPr>
                              <w:rPr>
                                <w:rFonts w:ascii="Cambria Math" w:hAnsi="Cambria Math"/>
                                <w:iCs/>
                                <w:lang w:val="en-US" w:eastAsia="en-US"/>
                              </w:rPr>
                            </m:ctrlPr>
                          </m:dPr>
                          <m:e>
                            <m:r>
                              <m:rPr>
                                <m:sty m:val="p"/>
                              </m:rPr>
                              <w:rPr>
                                <w:rFonts w:ascii="Cambria Math" w:hAnsi="Cambria Math"/>
                                <w:lang w:val="en-US" w:eastAsia="en-US"/>
                              </w:rPr>
                              <m:t>i-</m:t>
                            </m:r>
                            <m:sSub>
                              <m:sSubPr>
                                <m:ctrlPr>
                                  <w:rPr>
                                    <w:rFonts w:ascii="Cambria Math" w:hAnsi="Cambria Math" w:cs="Arial"/>
                                    <w:iCs/>
                                    <w:color w:val="222222"/>
                                    <w:sz w:val="21"/>
                                    <w:szCs w:val="21"/>
                                    <w:shd w:val="clear" w:color="auto" w:fill="FFFFFF"/>
                                    <w:lang w:eastAsia="en-US"/>
                                  </w:rPr>
                                </m:ctrlPr>
                              </m:sSubPr>
                              <m:e>
                                <m:r>
                                  <m:rPr>
                                    <m:sty m:val="p"/>
                                  </m:rPr>
                                  <w:rPr>
                                    <w:rFonts w:ascii="Cambria Math" w:hAnsi="Cambria Math" w:cs="Arial"/>
                                    <w:color w:val="222222"/>
                                    <w:shd w:val="clear" w:color="auto" w:fill="FFFFFF"/>
                                    <w:lang w:eastAsia="en-US"/>
                                  </w:rPr>
                                  <m:t>μ</m:t>
                                </m:r>
                              </m:e>
                              <m:sub>
                                <m:r>
                                  <m:rPr>
                                    <m:sty m:val="p"/>
                                  </m:rPr>
                                  <w:rPr>
                                    <w:rFonts w:ascii="Cambria Math" w:hAnsi="Cambria Math" w:cs="Arial"/>
                                    <w:color w:val="222222"/>
                                    <w:sz w:val="21"/>
                                    <w:szCs w:val="21"/>
                                    <w:shd w:val="clear" w:color="auto" w:fill="FFFFFF"/>
                                    <w:lang w:val="en-US" w:eastAsia="en-US"/>
                                  </w:rPr>
                                  <m:t>i</m:t>
                                </m:r>
                              </m:sub>
                            </m:sSub>
                          </m:e>
                        </m:d>
                      </m:e>
                      <m:sup>
                        <m:r>
                          <m:rPr>
                            <m:sty m:val="p"/>
                          </m:rPr>
                          <w:rPr>
                            <w:rFonts w:ascii="Cambria Math" w:hAnsi="Cambria Math"/>
                            <w:lang w:val="en-US" w:eastAsia="en-US"/>
                          </w:rPr>
                          <m:t>2</m:t>
                        </m:r>
                      </m:sup>
                    </m:sSup>
                  </m:e>
                </m:nary>
                <m:r>
                  <m:rPr>
                    <m:sty m:val="p"/>
                  </m:rPr>
                  <w:rPr>
                    <w:rFonts w:ascii="Cambria Math" w:hAnsi="Cambria Math"/>
                    <w:lang w:eastAsia="en-US"/>
                  </w:rPr>
                  <m:t xml:space="preserve">,  </m:t>
                </m:r>
                <m:sSubSup>
                  <m:sSubSupPr>
                    <m:ctrlPr>
                      <w:rPr>
                        <w:rFonts w:ascii="Cambria Math" w:eastAsiaTheme="minorEastAsia" w:hAnsi="Cambria Math"/>
                        <w:iCs/>
                        <w:lang w:eastAsia="en-US"/>
                      </w:rPr>
                    </m:ctrlPr>
                  </m:sSubSupPr>
                  <m:e>
                    <m:r>
                      <m:rPr>
                        <m:sty m:val="p"/>
                      </m:rPr>
                      <w:rPr>
                        <w:rFonts w:ascii="Cambria Math" w:hAnsi="Cambria Math" w:cs="Arial"/>
                        <w:color w:val="222222"/>
                        <w:shd w:val="clear" w:color="auto" w:fill="FFFFFF"/>
                        <w:lang w:eastAsia="en-US"/>
                      </w:rPr>
                      <m:t>σ</m:t>
                    </m:r>
                    <m:ctrlPr>
                      <w:rPr>
                        <w:rFonts w:ascii="Cambria Math" w:hAnsi="Cambria Math" w:cs="Arial"/>
                        <w:iCs/>
                        <w:color w:val="222222"/>
                        <w:shd w:val="clear" w:color="auto" w:fill="FFFFFF"/>
                        <w:lang w:eastAsia="en-US"/>
                      </w:rPr>
                    </m:ctrlPr>
                  </m:e>
                  <m:sub>
                    <m:r>
                      <m:rPr>
                        <m:sty m:val="p"/>
                      </m:rPr>
                      <w:rPr>
                        <w:rFonts w:ascii="Cambria Math" w:hAnsi="Cambria Math" w:cs="Arial"/>
                        <w:color w:val="222222"/>
                        <w:shd w:val="clear" w:color="auto" w:fill="FFFFFF"/>
                        <w:lang w:val="en-US" w:eastAsia="en-US"/>
                      </w:rPr>
                      <m:t>j</m:t>
                    </m:r>
                    <m:ctrlPr>
                      <w:rPr>
                        <w:rFonts w:ascii="Cambria Math" w:hAnsi="Cambria Math" w:cs="Arial"/>
                        <w:iCs/>
                        <w:color w:val="222222"/>
                        <w:shd w:val="clear" w:color="auto" w:fill="FFFFFF"/>
                        <w:lang w:val="en-US" w:eastAsia="en-US"/>
                      </w:rPr>
                    </m:ctrlPr>
                  </m:sub>
                  <m:sup>
                    <m:r>
                      <m:rPr>
                        <m:sty m:val="p"/>
                      </m:rPr>
                      <w:rPr>
                        <w:rFonts w:ascii="Cambria Math" w:eastAsiaTheme="minorEastAsia" w:hAnsi="Cambria Math"/>
                        <w:lang w:eastAsia="en-US"/>
                      </w:rPr>
                      <m:t>2</m:t>
                    </m:r>
                  </m:sup>
                </m:sSubSup>
                <m:r>
                  <m:rPr>
                    <m:sty m:val="p"/>
                  </m:rPr>
                  <w:rPr>
                    <w:rFonts w:ascii="Cambria Math" w:hAnsi="Cambria Math"/>
                    <w:lang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r>
                      <m:rPr>
                        <m:sty m:val="p"/>
                      </m:rPr>
                      <w:rPr>
                        <w:rFonts w:ascii="Cambria Math" w:hAnsi="Cambria Math"/>
                        <w:lang w:val="en-US" w:eastAsia="en-US"/>
                      </w:rPr>
                      <m:t>*</m:t>
                    </m:r>
                    <m:sSup>
                      <m:sSupPr>
                        <m:ctrlPr>
                          <w:rPr>
                            <w:rFonts w:ascii="Cambria Math" w:hAnsi="Cambria Math"/>
                            <w:iCs/>
                            <w:lang w:val="en-US" w:eastAsia="en-US"/>
                          </w:rPr>
                        </m:ctrlPr>
                      </m:sSupPr>
                      <m:e>
                        <m:d>
                          <m:dPr>
                            <m:ctrlPr>
                              <w:rPr>
                                <w:rFonts w:ascii="Cambria Math" w:hAnsi="Cambria Math"/>
                                <w:iCs/>
                                <w:lang w:val="en-US" w:eastAsia="en-US"/>
                              </w:rPr>
                            </m:ctrlPr>
                          </m:dPr>
                          <m:e>
                            <m:r>
                              <m:rPr>
                                <m:sty m:val="p"/>
                              </m:rPr>
                              <w:rPr>
                                <w:rFonts w:ascii="Cambria Math" w:hAnsi="Cambria Math"/>
                                <w:lang w:val="en-US" w:eastAsia="en-US"/>
                              </w:rPr>
                              <m:t>j-</m:t>
                            </m:r>
                            <m:sSub>
                              <m:sSubPr>
                                <m:ctrlPr>
                                  <w:rPr>
                                    <w:rFonts w:ascii="Cambria Math" w:hAnsi="Cambria Math" w:cs="Arial"/>
                                    <w:iCs/>
                                    <w:color w:val="222222"/>
                                    <w:sz w:val="21"/>
                                    <w:szCs w:val="21"/>
                                    <w:shd w:val="clear" w:color="auto" w:fill="FFFFFF"/>
                                    <w:lang w:eastAsia="en-US"/>
                                  </w:rPr>
                                </m:ctrlPr>
                              </m:sSubPr>
                              <m:e>
                                <m:r>
                                  <m:rPr>
                                    <m:sty m:val="p"/>
                                  </m:rPr>
                                  <w:rPr>
                                    <w:rFonts w:ascii="Cambria Math" w:hAnsi="Cambria Math" w:cs="Arial"/>
                                    <w:color w:val="222222"/>
                                    <w:shd w:val="clear" w:color="auto" w:fill="FFFFFF"/>
                                    <w:lang w:eastAsia="en-US"/>
                                  </w:rPr>
                                  <m:t>μ</m:t>
                                </m:r>
                              </m:e>
                              <m:sub>
                                <m:r>
                                  <m:rPr>
                                    <m:sty m:val="p"/>
                                  </m:rPr>
                                  <w:rPr>
                                    <w:rFonts w:ascii="Cambria Math" w:hAnsi="Cambria Math" w:cs="Arial"/>
                                    <w:color w:val="222222"/>
                                    <w:sz w:val="21"/>
                                    <w:szCs w:val="21"/>
                                    <w:shd w:val="clear" w:color="auto" w:fill="FFFFFF"/>
                                    <w:lang w:val="en-US" w:eastAsia="en-US"/>
                                  </w:rPr>
                                  <m:t>j</m:t>
                                </m:r>
                              </m:sub>
                            </m:sSub>
                          </m:e>
                        </m:d>
                      </m:e>
                      <m:sup>
                        <m:r>
                          <m:rPr>
                            <m:sty m:val="p"/>
                          </m:rPr>
                          <w:rPr>
                            <w:rFonts w:ascii="Cambria Math" w:hAnsi="Cambria Math"/>
                            <w:lang w:val="en-US" w:eastAsia="en-US"/>
                          </w:rPr>
                          <m:t>2</m:t>
                        </m:r>
                      </m:sup>
                    </m:sSup>
                  </m:e>
                </m:nary>
              </m:oMath>
            </m:oMathPara>
          </w:p>
        </w:tc>
        <w:tc>
          <w:tcPr>
            <w:tcW w:w="562" w:type="dxa"/>
            <w:vAlign w:val="center"/>
          </w:tcPr>
          <w:p w14:paraId="24522836" w14:textId="77777777" w:rsidR="00791117" w:rsidRPr="00BA3EC6" w:rsidRDefault="00791117" w:rsidP="009D6F05">
            <w:pPr>
              <w:pStyle w:val="af3"/>
              <w:spacing w:line="360" w:lineRule="auto"/>
              <w:ind w:firstLine="0"/>
              <w:jc w:val="center"/>
              <w:rPr>
                <w:iCs/>
                <w:lang w:val="ru-RU" w:eastAsia="en-US"/>
              </w:rPr>
            </w:pPr>
          </w:p>
        </w:tc>
      </w:tr>
    </w:tbl>
    <w:p w14:paraId="4D3B5985" w14:textId="1083C1B6" w:rsidR="004926E2" w:rsidRDefault="004926E2" w:rsidP="00082889">
      <w:pPr>
        <w:pStyle w:val="ae"/>
        <w:numPr>
          <w:ilvl w:val="0"/>
          <w:numId w:val="8"/>
        </w:numPr>
        <w:rPr>
          <w:rFonts w:eastAsiaTheme="minorEastAsia"/>
        </w:rPr>
      </w:pPr>
      <w:r w:rsidRPr="004E4AC5">
        <w:rPr>
          <w:rFonts w:eastAsiaTheme="minorEastAsia"/>
          <w:i/>
          <w:iCs/>
        </w:rPr>
        <w:t>Энергия</w:t>
      </w:r>
      <w:r w:rsidR="00791117">
        <w:rPr>
          <w:rFonts w:eastAsiaTheme="minorEastAsia"/>
          <w:i/>
          <w:iCs/>
        </w:rPr>
        <w:t xml:space="preserve"> </w:t>
      </w:r>
      <w:r w:rsidR="00FB09F1" w:rsidRPr="00811E6F">
        <w:rPr>
          <w:rFonts w:eastAsiaTheme="minorEastAsia"/>
        </w:rPr>
        <w:t>(</w:t>
      </w:r>
      <w:r w:rsidR="00BD566A" w:rsidRPr="00FB09F1">
        <w:rPr>
          <w:rFonts w:eastAsiaTheme="minorEastAsia"/>
          <w:lang w:val="en-US"/>
        </w:rPr>
        <w:t>ENG</w:t>
      </w:r>
      <w:r w:rsidR="00FB09F1" w:rsidRPr="00811E6F">
        <w:rPr>
          <w:rFonts w:eastAsiaTheme="minorEastAsia"/>
        </w:rPr>
        <w:t xml:space="preserve">, </w:t>
      </w:r>
      <w:r w:rsidR="00FB09F1" w:rsidRPr="00FB09F1">
        <w:rPr>
          <w:rFonts w:eastAsiaTheme="minorEastAsia"/>
          <w:lang w:val="en-US"/>
        </w:rPr>
        <w:t>energy</w:t>
      </w:r>
      <w:r w:rsidR="00FB09F1" w:rsidRPr="00811E6F">
        <w:rPr>
          <w:rFonts w:eastAsiaTheme="minorEastAsia"/>
        </w:rPr>
        <w:t>)</w:t>
      </w:r>
      <w:r w:rsidRPr="00FB09F1">
        <w:rPr>
          <w:rFonts w:eastAsiaTheme="minorEastAsia"/>
        </w:rPr>
        <w:t>.</w:t>
      </w:r>
      <w:r>
        <w:rPr>
          <w:rFonts w:eastAsiaTheme="minorEastAsia"/>
        </w:rPr>
        <w:t xml:space="preserve"> </w:t>
      </w:r>
      <w:r w:rsidR="0030578D">
        <w:rPr>
          <w:rFonts w:eastAsiaTheme="minorEastAsia"/>
        </w:rPr>
        <w:t>Измеряет текстурную однородность.</w:t>
      </w:r>
      <w:r w:rsidR="00791117">
        <w:rPr>
          <w:rFonts w:eastAsiaTheme="minorEastAsia"/>
        </w:rPr>
        <w:t xml:space="preserve"> </w:t>
      </w:r>
      <w:r w:rsidR="00791117">
        <w:t>Диапазон [0, 1]. Высокие значения энергии возникают, когда распределение уровня серого имеет постоянную или периодическую форму. GLCM менее однородного изображения будет иметь большое количество маленьких записей. Энергия равна 1 для однотонного изображения.</w:t>
      </w:r>
    </w:p>
    <w:tbl>
      <w:tblPr>
        <w:tblW w:w="9634" w:type="dxa"/>
        <w:tblLook w:val="01E0" w:firstRow="1" w:lastRow="1" w:firstColumn="1" w:lastColumn="1" w:noHBand="0" w:noVBand="0"/>
      </w:tblPr>
      <w:tblGrid>
        <w:gridCol w:w="8987"/>
        <w:gridCol w:w="647"/>
      </w:tblGrid>
      <w:tr w:rsidR="004926E2" w14:paraId="11AEEC53" w14:textId="77777777" w:rsidTr="004926E2">
        <w:tc>
          <w:tcPr>
            <w:tcW w:w="8987" w:type="dxa"/>
            <w:hideMark/>
          </w:tcPr>
          <w:p w14:paraId="78E60F7A" w14:textId="7B55F925" w:rsidR="004926E2" w:rsidRPr="00BA3EC6" w:rsidRDefault="00B31454">
            <w:pPr>
              <w:pStyle w:val="ae"/>
              <w:rPr>
                <w:rFonts w:ascii="Cambria Math" w:hAnsi="Cambria Math"/>
                <w:lang w:eastAsia="en-US"/>
                <w:oMath/>
              </w:rPr>
            </w:pPr>
            <m:oMathPara>
              <m:oMath>
                <m:r>
                  <m:rPr>
                    <m:sty m:val="p"/>
                  </m:rPr>
                  <w:rPr>
                    <w:rFonts w:ascii="Cambria Math" w:hAnsi="Cambria Math"/>
                    <w:lang w:eastAsia="en-US"/>
                  </w:rPr>
                  <m:t>ENG</m:t>
                </m:r>
                <m:r>
                  <w:rPr>
                    <w:rFonts w:ascii="Cambria Math" w:hAnsi="Cambria Math"/>
                    <w:lang w:eastAsia="en-US"/>
                  </w:rPr>
                  <m:t>=</m:t>
                </m:r>
                <m:rad>
                  <m:radPr>
                    <m:degHide m:val="1"/>
                    <m:ctrlPr>
                      <w:rPr>
                        <w:rFonts w:ascii="Cambria Math" w:hAnsi="Cambria Math"/>
                        <w:i/>
                        <w:iCs/>
                        <w:lang w:eastAsia="en-US"/>
                      </w:rPr>
                    </m:ctrlPr>
                  </m:radPr>
                  <m:deg/>
                  <m:e>
                    <m:nary>
                      <m:naryPr>
                        <m:chr m:val="∑"/>
                        <m:limLoc m:val="undOvr"/>
                        <m:supHide m:val="1"/>
                        <m:ctrlPr>
                          <w:rPr>
                            <w:rFonts w:ascii="Cambria Math" w:hAnsi="Cambria Math"/>
                            <w:i/>
                            <w:iCs/>
                            <w:lang w:eastAsia="en-US"/>
                          </w:rPr>
                        </m:ctrlPr>
                      </m:naryPr>
                      <m:sub>
                        <m:r>
                          <w:rPr>
                            <w:rFonts w:ascii="Cambria Math" w:hAnsi="Cambria Math"/>
                            <w:lang w:eastAsia="en-US"/>
                          </w:rPr>
                          <m:t>i, j</m:t>
                        </m:r>
                      </m:sub>
                      <m:sup/>
                      <m:e>
                        <m:sSubSup>
                          <m:sSubSupPr>
                            <m:ctrlPr>
                              <w:rPr>
                                <w:rFonts w:ascii="Cambria Math" w:hAnsi="Cambria Math"/>
                                <w:i/>
                                <w:iCs/>
                                <w:lang w:val="en-US" w:eastAsia="en-US"/>
                              </w:rPr>
                            </m:ctrlPr>
                          </m:sSubSupPr>
                          <m:e>
                            <m:r>
                              <w:rPr>
                                <w:rFonts w:ascii="Cambria Math" w:hAnsi="Cambria Math"/>
                                <w:lang w:val="en-US" w:eastAsia="en-US"/>
                              </w:rPr>
                              <m:t>P</m:t>
                            </m:r>
                          </m:e>
                          <m:sub>
                            <m:r>
                              <w:rPr>
                                <w:rFonts w:ascii="Cambria Math" w:hAnsi="Cambria Math"/>
                                <w:lang w:val="en-US" w:eastAsia="en-US"/>
                              </w:rPr>
                              <m:t>ij</m:t>
                            </m:r>
                          </m:sub>
                          <m:sup>
                            <m:r>
                              <w:rPr>
                                <w:rFonts w:ascii="Cambria Math" w:hAnsi="Cambria Math"/>
                                <w:lang w:val="en-US" w:eastAsia="en-US"/>
                              </w:rPr>
                              <m:t>2</m:t>
                            </m:r>
                          </m:sup>
                        </m:sSubSup>
                      </m:e>
                    </m:nary>
                  </m:e>
                </m:rad>
              </m:oMath>
            </m:oMathPara>
          </w:p>
        </w:tc>
        <w:tc>
          <w:tcPr>
            <w:tcW w:w="647" w:type="dxa"/>
            <w:vAlign w:val="center"/>
          </w:tcPr>
          <w:p w14:paraId="2CECC0D8" w14:textId="77777777" w:rsidR="004926E2" w:rsidRDefault="004926E2" w:rsidP="00082889">
            <w:pPr>
              <w:pStyle w:val="af3"/>
              <w:numPr>
                <w:ilvl w:val="0"/>
                <w:numId w:val="4"/>
              </w:numPr>
              <w:spacing w:line="360" w:lineRule="auto"/>
              <w:jc w:val="right"/>
              <w:rPr>
                <w:i/>
                <w:color w:val="262626" w:themeColor="text1" w:themeTint="D9"/>
                <w:sz w:val="24"/>
                <w:lang w:val="ru-RU" w:eastAsia="en-US"/>
              </w:rPr>
            </w:pPr>
          </w:p>
        </w:tc>
      </w:tr>
    </w:tbl>
    <w:p w14:paraId="144D2991" w14:textId="1DF3F907" w:rsidR="0030578D" w:rsidRDefault="0030578D" w:rsidP="00082889">
      <w:pPr>
        <w:pStyle w:val="O"/>
        <w:numPr>
          <w:ilvl w:val="0"/>
          <w:numId w:val="8"/>
        </w:numPr>
        <w:rPr>
          <w:rFonts w:eastAsiaTheme="minorEastAsia"/>
        </w:rPr>
      </w:pPr>
      <w:r w:rsidRPr="0030578D">
        <w:rPr>
          <w:rFonts w:eastAsiaTheme="minorEastAsia"/>
          <w:i/>
          <w:iCs/>
        </w:rPr>
        <w:t>К</w:t>
      </w:r>
      <w:r w:rsidRPr="0030578D">
        <w:rPr>
          <w:i/>
          <w:iCs/>
        </w:rPr>
        <w:t>онтраст</w:t>
      </w:r>
      <w:r w:rsidR="00791117">
        <w:rPr>
          <w:i/>
          <w:iCs/>
        </w:rPr>
        <w:t xml:space="preserve"> </w:t>
      </w:r>
      <w:r w:rsidR="00FB09F1" w:rsidRPr="00811E6F">
        <w:t>(</w:t>
      </w:r>
      <w:r w:rsidR="00B31454" w:rsidRPr="00FB09F1">
        <w:rPr>
          <w:lang w:val="en-US"/>
        </w:rPr>
        <w:t>CON</w:t>
      </w:r>
      <w:r w:rsidR="00FB09F1" w:rsidRPr="00811E6F">
        <w:t xml:space="preserve">, </w:t>
      </w:r>
      <w:r w:rsidR="00FB09F1" w:rsidRPr="00FB09F1">
        <w:rPr>
          <w:lang w:val="en-US"/>
        </w:rPr>
        <w:t>contrast</w:t>
      </w:r>
      <w:r w:rsidR="00FB09F1" w:rsidRPr="00811E6F">
        <w:t>)</w:t>
      </w:r>
      <w:r w:rsidRPr="00FB09F1">
        <w:rPr>
          <w:rFonts w:eastAsiaTheme="minorEastAsia"/>
        </w:rPr>
        <w:t>.</w:t>
      </w:r>
      <w:r>
        <w:rPr>
          <w:rFonts w:eastAsiaTheme="minorEastAsia"/>
        </w:rPr>
        <w:t xml:space="preserve"> О</w:t>
      </w:r>
      <w:r>
        <w:t>пределяет локальные изменения интенсивности.</w:t>
      </w:r>
      <w:r w:rsidR="00791117">
        <w:t xml:space="preserve"> Диапазон [0</w:t>
      </w:r>
      <w:r w:rsidR="00BD566A" w:rsidRPr="00AB2298">
        <w:t>,</w:t>
      </w:r>
      <w:r w:rsidR="00BD566A">
        <w:rPr>
          <w:lang w:val="en-US"/>
        </w:rPr>
        <w:t> </w:t>
      </w:r>
      <w:r w:rsidR="00BD566A" w:rsidRPr="00AB2298">
        <w:t>(</w:t>
      </w:r>
      <w:proofErr w:type="gramStart"/>
      <w:r w:rsidR="00BD566A">
        <w:rPr>
          <w:lang w:val="en-US"/>
        </w:rPr>
        <w:t>size</w:t>
      </w:r>
      <w:r w:rsidR="00BD566A" w:rsidRPr="00AB2298">
        <w:t>(</w:t>
      </w:r>
      <w:proofErr w:type="gramEnd"/>
      <w:r w:rsidR="00BD566A">
        <w:rPr>
          <w:lang w:val="en-US"/>
        </w:rPr>
        <w:t>GLCM</w:t>
      </w:r>
      <w:r w:rsidR="00BD566A" w:rsidRPr="00AB2298">
        <w:t>[0])-1)</w:t>
      </w:r>
      <w:r w:rsidR="00BD566A" w:rsidRPr="00AB2298">
        <w:rPr>
          <w:vertAlign w:val="superscript"/>
        </w:rPr>
        <w:t>2</w:t>
      </w:r>
      <w:r w:rsidR="00791117">
        <w:t>]. Контраст равен 0 для однотонного изображения. Концентрация ненулевых элементов в GLCM вокруг главной диагонали представляет собой низкоконтрастное изображение. При увеличении числа локальных вариаций интенсивностей контраст возрастает.</w:t>
      </w:r>
    </w:p>
    <w:tbl>
      <w:tblPr>
        <w:tblW w:w="9634" w:type="dxa"/>
        <w:tblLook w:val="01E0" w:firstRow="1" w:lastRow="1" w:firstColumn="1" w:lastColumn="1" w:noHBand="0" w:noVBand="0"/>
      </w:tblPr>
      <w:tblGrid>
        <w:gridCol w:w="8987"/>
        <w:gridCol w:w="647"/>
      </w:tblGrid>
      <w:tr w:rsidR="0030578D" w:rsidRPr="00BA3EC6" w14:paraId="1D840814" w14:textId="77777777" w:rsidTr="008D5546">
        <w:tc>
          <w:tcPr>
            <w:tcW w:w="8987" w:type="dxa"/>
            <w:hideMark/>
          </w:tcPr>
          <w:p w14:paraId="6F404942" w14:textId="04EE35C3" w:rsidR="0030578D" w:rsidRPr="00BA3EC6" w:rsidRDefault="00B31454" w:rsidP="008D5546">
            <w:pPr>
              <w:pStyle w:val="af3"/>
              <w:spacing w:line="360" w:lineRule="auto"/>
              <w:ind w:firstLine="0"/>
              <w:jc w:val="center"/>
              <w:rPr>
                <w:iCs/>
                <w:lang w:val="ru-RU" w:eastAsia="en-US"/>
              </w:rPr>
            </w:pPr>
            <m:oMathPara>
              <m:oMath>
                <m:r>
                  <m:rPr>
                    <m:sty m:val="p"/>
                  </m:rPr>
                  <w:rPr>
                    <w:rStyle w:val="af"/>
                    <w:rFonts w:ascii="Cambria Math" w:hAnsi="Cambria Math"/>
                  </w:rPr>
                  <m:t>CON</m:t>
                </m:r>
                <m:r>
                  <m:rPr>
                    <m:sty m:val="p"/>
                  </m:rPr>
                  <w:rPr>
                    <w:rFonts w:ascii="Cambria Math" w:hAnsi="Cambria Math"/>
                    <w:lang w:val="ru-RU" w:eastAsia="en-US"/>
                  </w:rPr>
                  <m:t>=</m:t>
                </m:r>
                <m:nary>
                  <m:naryPr>
                    <m:chr m:val="∑"/>
                    <m:limLoc m:val="undOvr"/>
                    <m:supHide m:val="1"/>
                    <m:ctrlPr>
                      <w:rPr>
                        <w:rFonts w:ascii="Cambria Math" w:hAnsi="Cambria Math"/>
                        <w:iCs/>
                        <w:lang w:eastAsia="en-US"/>
                      </w:rPr>
                    </m:ctrlPr>
                  </m:naryPr>
                  <m:sub>
                    <m:r>
                      <m:rPr>
                        <m:sty m:val="p"/>
                      </m:rPr>
                      <w:rPr>
                        <w:rFonts w:ascii="Cambria Math" w:hAnsi="Cambria Math"/>
                        <w:lang w:eastAsia="en-US"/>
                      </w:rPr>
                      <m:t>i, j</m:t>
                    </m:r>
                  </m:sub>
                  <m:sup/>
                  <m:e>
                    <m:sSub>
                      <m:sSubPr>
                        <m:ctrlPr>
                          <w:rPr>
                            <w:rFonts w:ascii="Cambria Math" w:hAnsi="Cambria Math"/>
                            <w:iCs/>
                            <w:lang w:val="en-US" w:eastAsia="en-US"/>
                          </w:rPr>
                        </m:ctrlPr>
                      </m:sSubPr>
                      <m:e>
                        <m:r>
                          <m:rPr>
                            <m:sty m:val="p"/>
                          </m:rPr>
                          <w:rPr>
                            <w:rFonts w:ascii="Cambria Math" w:hAnsi="Cambria Math"/>
                            <w:lang w:val="en-US" w:eastAsia="en-US"/>
                          </w:rPr>
                          <m:t>P</m:t>
                        </m:r>
                      </m:e>
                      <m:sub>
                        <m:r>
                          <m:rPr>
                            <m:sty m:val="p"/>
                          </m:rPr>
                          <w:rPr>
                            <w:rFonts w:ascii="Cambria Math" w:hAnsi="Cambria Math"/>
                            <w:lang w:val="en-US" w:eastAsia="en-US"/>
                          </w:rPr>
                          <m:t>ij</m:t>
                        </m:r>
                      </m:sub>
                    </m:sSub>
                    <m:r>
                      <m:rPr>
                        <m:sty m:val="p"/>
                      </m:rPr>
                      <w:rPr>
                        <w:rFonts w:ascii="Cambria Math" w:hAnsi="Cambria Math"/>
                        <w:lang w:val="en-US" w:eastAsia="en-US"/>
                      </w:rPr>
                      <m:t>*</m:t>
                    </m:r>
                    <m:sSup>
                      <m:sSupPr>
                        <m:ctrlPr>
                          <w:rPr>
                            <w:rFonts w:ascii="Cambria Math" w:hAnsi="Cambria Math"/>
                            <w:iCs/>
                            <w:lang w:val="en-US" w:eastAsia="en-US"/>
                          </w:rPr>
                        </m:ctrlPr>
                      </m:sSupPr>
                      <m:e>
                        <m:d>
                          <m:dPr>
                            <m:ctrlPr>
                              <w:rPr>
                                <w:rFonts w:ascii="Cambria Math" w:hAnsi="Cambria Math"/>
                                <w:iCs/>
                                <w:lang w:val="en-US" w:eastAsia="en-US"/>
                              </w:rPr>
                            </m:ctrlPr>
                          </m:dPr>
                          <m:e>
                            <m:r>
                              <m:rPr>
                                <m:sty m:val="p"/>
                              </m:rPr>
                              <w:rPr>
                                <w:rFonts w:ascii="Cambria Math" w:hAnsi="Cambria Math"/>
                                <w:lang w:val="en-US" w:eastAsia="en-US"/>
                              </w:rPr>
                              <m:t>i-j</m:t>
                            </m:r>
                          </m:e>
                        </m:d>
                      </m:e>
                      <m:sup>
                        <m:r>
                          <m:rPr>
                            <m:sty m:val="p"/>
                          </m:rPr>
                          <w:rPr>
                            <w:rFonts w:ascii="Cambria Math" w:hAnsi="Cambria Math"/>
                            <w:lang w:val="en-US" w:eastAsia="en-US"/>
                          </w:rPr>
                          <m:t>2</m:t>
                        </m:r>
                      </m:sup>
                    </m:sSup>
                  </m:e>
                </m:nary>
              </m:oMath>
            </m:oMathPara>
          </w:p>
        </w:tc>
        <w:tc>
          <w:tcPr>
            <w:tcW w:w="647" w:type="dxa"/>
            <w:vAlign w:val="center"/>
          </w:tcPr>
          <w:p w14:paraId="104761EA" w14:textId="77777777" w:rsidR="0030578D" w:rsidRPr="00BA3EC6" w:rsidRDefault="0030578D" w:rsidP="00082889">
            <w:pPr>
              <w:pStyle w:val="af3"/>
              <w:numPr>
                <w:ilvl w:val="0"/>
                <w:numId w:val="4"/>
              </w:numPr>
              <w:spacing w:line="360" w:lineRule="auto"/>
              <w:jc w:val="right"/>
              <w:rPr>
                <w:iCs/>
                <w:lang w:val="ru-RU" w:eastAsia="en-US"/>
              </w:rPr>
            </w:pPr>
          </w:p>
        </w:tc>
      </w:tr>
    </w:tbl>
    <w:p w14:paraId="742873DA" w14:textId="4D7BFCF3" w:rsidR="00EE16F2" w:rsidRPr="0097039A" w:rsidRDefault="007002C9" w:rsidP="00FB7933">
      <w:pPr>
        <w:pStyle w:val="22"/>
        <w:numPr>
          <w:ilvl w:val="1"/>
          <w:numId w:val="1"/>
        </w:numPr>
        <w:ind w:left="0" w:firstLine="0"/>
        <w:rPr>
          <w:b/>
          <w:bCs/>
        </w:rPr>
      </w:pPr>
      <w:bookmarkStart w:id="219" w:name="_Toc74818543"/>
      <w:r w:rsidRPr="0097039A">
        <w:rPr>
          <w:b/>
          <w:bCs/>
          <w:lang w:val="en-US"/>
        </w:rPr>
        <w:t>O</w:t>
      </w:r>
      <w:r w:rsidR="00EE16F2" w:rsidRPr="0097039A">
        <w:rPr>
          <w:b/>
          <w:bCs/>
        </w:rPr>
        <w:t>писание</w:t>
      </w:r>
      <w:r w:rsidRPr="0097039A">
        <w:rPr>
          <w:b/>
          <w:bCs/>
        </w:rPr>
        <w:t xml:space="preserve"> </w:t>
      </w:r>
      <w:r w:rsidR="00DB56DF" w:rsidRPr="0097039A">
        <w:rPr>
          <w:b/>
          <w:bCs/>
        </w:rPr>
        <w:t>классификаторов</w:t>
      </w:r>
      <w:bookmarkEnd w:id="219"/>
    </w:p>
    <w:p w14:paraId="4D03DE0B" w14:textId="4975B911" w:rsidR="00436B40" w:rsidRDefault="00436B40" w:rsidP="00436B40">
      <w:pPr>
        <w:pStyle w:val="O"/>
      </w:pPr>
      <w:r>
        <w:t>В работе рассматривается несколько алгоритмов классификации. В данном разделе кратко опишем каждую модель классификатора, переходя от самой простой, к наиболее сложной.</w:t>
      </w:r>
    </w:p>
    <w:p w14:paraId="5E0C479D" w14:textId="59401B64" w:rsidR="00C73C83" w:rsidRDefault="00C73C83" w:rsidP="00C73C83">
      <w:pPr>
        <w:pStyle w:val="31"/>
        <w:numPr>
          <w:ilvl w:val="2"/>
          <w:numId w:val="1"/>
        </w:numPr>
        <w:ind w:left="0" w:firstLine="0"/>
      </w:pPr>
      <w:bookmarkStart w:id="220" w:name="_Toc74818544"/>
      <w:r>
        <w:lastRenderedPageBreak/>
        <w:t>Линейный дискриминант Фишера</w:t>
      </w:r>
      <w:bookmarkEnd w:id="220"/>
    </w:p>
    <w:p w14:paraId="4F1BA2BB" w14:textId="581757A9" w:rsidR="008E4A01" w:rsidRPr="00B7772A" w:rsidRDefault="008E4A01" w:rsidP="00B7772A">
      <w:pPr>
        <w:pStyle w:val="O"/>
      </w:pPr>
      <w:r w:rsidRPr="00B7772A">
        <w:rPr>
          <w:i/>
          <w:iCs/>
        </w:rPr>
        <w:t>Линейный дискриминант Фишера</w:t>
      </w:r>
      <w:r w:rsidR="00466922">
        <w:rPr>
          <w:i/>
          <w:iCs/>
        </w:rPr>
        <w:t xml:space="preserve"> </w:t>
      </w:r>
      <w:r w:rsidR="00466922" w:rsidRPr="00466922">
        <w:t>(</w:t>
      </w:r>
      <w:r w:rsidR="00466922" w:rsidRPr="00466922">
        <w:rPr>
          <w:lang w:val="en-US"/>
        </w:rPr>
        <w:t>LDF</w:t>
      </w:r>
      <w:r w:rsidR="00A420F9" w:rsidRPr="00A420F9">
        <w:t>, Fisher's Linear Discriminant</w:t>
      </w:r>
      <w:r w:rsidR="00466922" w:rsidRPr="00A420F9">
        <w:t>)</w:t>
      </w:r>
      <w:r w:rsidRPr="00B7772A">
        <w:t xml:space="preserve"> — это </w:t>
      </w:r>
      <w:r w:rsidR="008271A9">
        <w:t>метод машинного обучения,</w:t>
      </w:r>
      <w:r w:rsidR="008271A9" w:rsidRPr="008271A9">
        <w:t xml:space="preserve"> применяемый для нахождения линейных комбинаций признаков, наилучшим образом разделяющих </w:t>
      </w:r>
      <w:r w:rsidR="00466922">
        <w:t xml:space="preserve">объекты на </w:t>
      </w:r>
      <w:r w:rsidR="008271A9" w:rsidRPr="008271A9">
        <w:t>классы</w:t>
      </w:r>
      <w:r w:rsidR="008271A9">
        <w:rPr>
          <w:rFonts w:ascii="Arial" w:hAnsi="Arial" w:cs="Arial"/>
          <w:color w:val="000000"/>
          <w:sz w:val="19"/>
          <w:szCs w:val="19"/>
          <w:shd w:val="clear" w:color="auto" w:fill="FFFFFF"/>
        </w:rPr>
        <w:t xml:space="preserve">. </w:t>
      </w:r>
      <w:r w:rsidR="00B7772A" w:rsidRPr="00B7772A">
        <w:t>Дискриминант Фишера</w:t>
      </w:r>
      <w:hyperlink r:id="rId11" w:anchor="sklearn.discriminant_analysis.LinearDiscriminantAnalysis" w:tooltip="sklearn.discriminant_analysis.LinearDiscriminantAnalysis" w:history="1"/>
      <w:r w:rsidRPr="00B7772A">
        <w:t xml:space="preserve"> </w:t>
      </w:r>
      <w:r w:rsidR="008271A9">
        <w:t xml:space="preserve">предполагает </w:t>
      </w:r>
      <w:r w:rsidRPr="00B7772A">
        <w:t>проецировани</w:t>
      </w:r>
      <w:r w:rsidR="008271A9">
        <w:t>е</w:t>
      </w:r>
      <w:r w:rsidRPr="00B7772A">
        <w:t xml:space="preserve"> входных данных на линейное подпространство</w:t>
      </w:r>
      <w:r w:rsidR="008271A9">
        <w:t>, возможно меньшей размерности</w:t>
      </w:r>
      <w:r w:rsidRPr="00B7772A">
        <w:t xml:space="preserve">, состоящее из направлений, которые максимизируют разделение между классами. </w:t>
      </w:r>
    </w:p>
    <w:p w14:paraId="15429C71" w14:textId="7DC91B39" w:rsidR="008E4A01" w:rsidRDefault="00B7772A" w:rsidP="00B7772A">
      <w:pPr>
        <w:pStyle w:val="O"/>
        <w:rPr>
          <w:lang w:val="en-US"/>
        </w:rPr>
      </w:pPr>
      <w:r w:rsidRPr="00B7772A">
        <w:t xml:space="preserve">Само преобразование основано на максимизации соотношения «межклассовой дисперсии» к «внутриклассовой дисперсии» с целью уменьшения вариации данных в одном и том же классе и увеличения разделения между классами. </w:t>
      </w:r>
      <w:r w:rsidR="007E7AF3">
        <w:t>Например, ц</w:t>
      </w:r>
      <w:r>
        <w:t>елевая функция</w:t>
      </w:r>
      <w:r>
        <w:rPr>
          <w:lang w:val="en-US"/>
        </w:rPr>
        <w:t xml:space="preserve"> </w:t>
      </w:r>
      <w:r>
        <w:t xml:space="preserve">для двух </w:t>
      </w:r>
      <w:r w:rsidR="007E7AF3">
        <w:t>классов</w:t>
      </w:r>
      <w:r w:rsidR="007E7AF3">
        <w:rPr>
          <w:lang w:val="en-US"/>
        </w:rPr>
        <w:t xml:space="preserve"> </w:t>
      </w:r>
      <w:r w:rsidR="007E7AF3">
        <w:t>будет</w:t>
      </w:r>
      <w:r>
        <w:t xml:space="preserve"> выглядеть так</w:t>
      </w:r>
      <w:r>
        <w:rPr>
          <w:lang w:val="en-US"/>
        </w:rPr>
        <w:t xml:space="preserve">: </w:t>
      </w:r>
    </w:p>
    <w:tbl>
      <w:tblPr>
        <w:tblW w:w="9634" w:type="dxa"/>
        <w:tblLook w:val="01E0" w:firstRow="1" w:lastRow="1" w:firstColumn="1" w:lastColumn="1" w:noHBand="0" w:noVBand="0"/>
      </w:tblPr>
      <w:tblGrid>
        <w:gridCol w:w="8987"/>
        <w:gridCol w:w="647"/>
      </w:tblGrid>
      <w:tr w:rsidR="00B7772A" w:rsidRPr="009E412C" w14:paraId="76F1F8B4" w14:textId="77777777" w:rsidTr="001873B5">
        <w:tc>
          <w:tcPr>
            <w:tcW w:w="8987" w:type="dxa"/>
            <w:hideMark/>
          </w:tcPr>
          <w:p w14:paraId="6E39A407" w14:textId="43F22E01" w:rsidR="00B7772A" w:rsidRPr="00735F95" w:rsidRDefault="00735F95" w:rsidP="001873B5">
            <w:pPr>
              <w:pStyle w:val="af3"/>
              <w:spacing w:line="360" w:lineRule="auto"/>
              <w:ind w:firstLine="0"/>
              <w:jc w:val="center"/>
              <w:rPr>
                <w:i/>
                <w:iCs/>
                <w:sz w:val="24"/>
                <w:lang w:val="ru-RU" w:eastAsia="en-US"/>
              </w:rPr>
            </w:pPr>
            <m:oMathPara>
              <m:oMath>
                <m:r>
                  <m:rPr>
                    <m:sty m:val="p"/>
                  </m:rPr>
                  <w:rPr>
                    <w:rFonts w:ascii="Cambria Math" w:hAnsi="Cambria Math"/>
                    <w:sz w:val="22"/>
                    <w:szCs w:val="22"/>
                  </w:rPr>
                  <m:t>J</m:t>
                </m:r>
                <m:d>
                  <m:dPr>
                    <m:ctrlPr>
                      <w:rPr>
                        <w:rFonts w:ascii="Cambria Math" w:hAnsi="Cambria Math"/>
                        <w:sz w:val="22"/>
                        <w:szCs w:val="22"/>
                      </w:rPr>
                    </m:ctrlPr>
                  </m:dPr>
                  <m:e>
                    <m:r>
                      <m:rPr>
                        <m:sty m:val="p"/>
                      </m:rPr>
                      <w:rPr>
                        <w:rFonts w:ascii="Cambria Math" w:hAnsi="Cambria Math"/>
                        <w:sz w:val="22"/>
                        <w:szCs w:val="22"/>
                      </w:rPr>
                      <m:t>θ</m:t>
                    </m:r>
                  </m:e>
                </m:d>
                <m:r>
                  <m:rPr>
                    <m:sty m:val="p"/>
                  </m:rPr>
                  <w:rPr>
                    <w:rFonts w:ascii="Cambria Math" w:hAnsi="Cambria Math"/>
                    <w:sz w:val="22"/>
                    <w:szCs w:val="22"/>
                    <w:lang w:eastAsia="en-US"/>
                  </w:rPr>
                  <m:t>=</m:t>
                </m:r>
                <m:f>
                  <m:fPr>
                    <m:ctrlPr>
                      <w:rPr>
                        <w:rFonts w:ascii="Cambria Math" w:hAnsi="Cambria Math"/>
                        <w:iCs/>
                        <w:sz w:val="22"/>
                        <w:szCs w:val="22"/>
                        <w:lang w:val="en-US" w:eastAsia="en-US"/>
                      </w:rPr>
                    </m:ctrlPr>
                  </m:fPr>
                  <m:num>
                    <m:sSup>
                      <m:sSupPr>
                        <m:ctrlPr>
                          <w:rPr>
                            <w:rFonts w:ascii="Cambria Math" w:hAnsi="Cambria Math"/>
                            <w:sz w:val="22"/>
                            <w:szCs w:val="22"/>
                            <w:lang w:val="en-US" w:eastAsia="en-US"/>
                          </w:rPr>
                        </m:ctrlPr>
                      </m:sSupPr>
                      <m:e>
                        <m:d>
                          <m:dPr>
                            <m:ctrlPr>
                              <w:rPr>
                                <w:rFonts w:ascii="Cambria Math" w:hAnsi="Cambria Math"/>
                                <w:sz w:val="22"/>
                                <w:szCs w:val="22"/>
                                <w:lang w:val="en-US" w:eastAsia="en-US"/>
                              </w:rPr>
                            </m:ctrlPr>
                          </m:dPr>
                          <m:e>
                            <m:acc>
                              <m:accPr>
                                <m:ctrlPr>
                                  <w:rPr>
                                    <w:rFonts w:ascii="Cambria Math" w:hAnsi="Cambria Math"/>
                                    <w:i/>
                                    <w:sz w:val="22"/>
                                    <w:szCs w:val="22"/>
                                    <w:lang w:val="en-US" w:eastAsia="en-US"/>
                                  </w:rPr>
                                </m:ctrlPr>
                              </m:accPr>
                              <m:e>
                                <m:sSub>
                                  <m:sSubPr>
                                    <m:ctrlPr>
                                      <w:rPr>
                                        <w:rFonts w:ascii="Cambria Math" w:hAnsi="Cambria Math"/>
                                        <w:i/>
                                        <w:sz w:val="22"/>
                                        <w:szCs w:val="22"/>
                                        <w:lang w:val="en-US" w:eastAsia="en-US"/>
                                      </w:rPr>
                                    </m:ctrlPr>
                                  </m:sSubPr>
                                  <m:e>
                                    <m:r>
                                      <w:rPr>
                                        <w:rFonts w:ascii="Cambria Math" w:hAnsi="Cambria Math"/>
                                        <w:sz w:val="22"/>
                                        <w:szCs w:val="22"/>
                                        <w:lang w:val="en-US" w:eastAsia="en-US"/>
                                      </w:rPr>
                                      <m:t>u</m:t>
                                    </m:r>
                                  </m:e>
                                  <m:sub>
                                    <m:r>
                                      <w:rPr>
                                        <w:rFonts w:ascii="Cambria Math" w:hAnsi="Cambria Math"/>
                                        <w:sz w:val="22"/>
                                        <w:szCs w:val="22"/>
                                        <w:lang w:val="en-US" w:eastAsia="en-US"/>
                                      </w:rPr>
                                      <m:t>2</m:t>
                                    </m:r>
                                  </m:sub>
                                </m:sSub>
                              </m:e>
                            </m:acc>
                            <m:r>
                              <w:rPr>
                                <w:rFonts w:ascii="Cambria Math" w:hAnsi="Cambria Math"/>
                                <w:sz w:val="22"/>
                                <w:szCs w:val="22"/>
                                <w:lang w:val="en-US" w:eastAsia="en-US"/>
                              </w:rPr>
                              <m:t>-</m:t>
                            </m:r>
                            <m:acc>
                              <m:accPr>
                                <m:ctrlPr>
                                  <w:rPr>
                                    <w:rFonts w:ascii="Cambria Math" w:hAnsi="Cambria Math"/>
                                    <w:i/>
                                    <w:sz w:val="22"/>
                                    <w:szCs w:val="22"/>
                                    <w:lang w:val="en-US" w:eastAsia="en-US"/>
                                  </w:rPr>
                                </m:ctrlPr>
                              </m:accPr>
                              <m:e>
                                <m:sSub>
                                  <m:sSubPr>
                                    <m:ctrlPr>
                                      <w:rPr>
                                        <w:rFonts w:ascii="Cambria Math" w:hAnsi="Cambria Math"/>
                                        <w:i/>
                                        <w:sz w:val="22"/>
                                        <w:szCs w:val="22"/>
                                        <w:lang w:val="en-US" w:eastAsia="en-US"/>
                                      </w:rPr>
                                    </m:ctrlPr>
                                  </m:sSubPr>
                                  <m:e>
                                    <m:r>
                                      <w:rPr>
                                        <w:rFonts w:ascii="Cambria Math" w:hAnsi="Cambria Math"/>
                                        <w:sz w:val="22"/>
                                        <w:szCs w:val="22"/>
                                        <w:lang w:val="en-US" w:eastAsia="en-US"/>
                                      </w:rPr>
                                      <m:t>u</m:t>
                                    </m:r>
                                  </m:e>
                                  <m:sub>
                                    <m:r>
                                      <w:rPr>
                                        <w:rFonts w:ascii="Cambria Math" w:hAnsi="Cambria Math"/>
                                        <w:sz w:val="22"/>
                                        <w:szCs w:val="22"/>
                                        <w:lang w:val="en-US" w:eastAsia="en-US"/>
                                      </w:rPr>
                                      <m:t>1</m:t>
                                    </m:r>
                                  </m:sub>
                                </m:sSub>
                              </m:e>
                            </m:acc>
                          </m:e>
                        </m:d>
                      </m:e>
                      <m:sup>
                        <m:r>
                          <m:rPr>
                            <m:sty m:val="p"/>
                          </m:rPr>
                          <w:rPr>
                            <w:rFonts w:ascii="Cambria Math" w:hAnsi="Cambria Math"/>
                            <w:sz w:val="22"/>
                            <w:szCs w:val="22"/>
                            <w:lang w:val="en-US" w:eastAsia="en-US"/>
                          </w:rPr>
                          <m:t>2</m:t>
                        </m:r>
                      </m:sup>
                    </m:sSup>
                  </m:num>
                  <m:den>
                    <w:bookmarkStart w:id="221" w:name="_Hlk73286737"/>
                    <m:acc>
                      <m:accPr>
                        <m:ctrlPr>
                          <w:rPr>
                            <w:rFonts w:ascii="Cambria Math" w:hAnsi="Cambria Math"/>
                            <w:sz w:val="22"/>
                            <w:szCs w:val="22"/>
                            <w:lang w:val="en-US" w:eastAsia="en-US"/>
                          </w:rPr>
                        </m:ctrlPr>
                      </m:accPr>
                      <m:e>
                        <m:sSubSup>
                          <m:sSubSupPr>
                            <m:ctrlPr>
                              <w:rPr>
                                <w:rFonts w:ascii="Cambria Math" w:hAnsi="Cambria Math"/>
                                <w:i/>
                                <w:sz w:val="22"/>
                                <w:szCs w:val="22"/>
                                <w:lang w:val="en-US" w:eastAsia="en-US"/>
                              </w:rPr>
                            </m:ctrlPr>
                          </m:sSubSupPr>
                          <m:e>
                            <m:r>
                              <m:rPr>
                                <m:sty m:val="p"/>
                              </m:rPr>
                              <w:rPr>
                                <w:rFonts w:ascii="Cambria Math" w:hAnsi="Cambria Math"/>
                                <w:sz w:val="22"/>
                                <w:szCs w:val="22"/>
                                <w:lang w:val="en-US" w:eastAsia="en-US"/>
                              </w:rPr>
                              <m:t>s</m:t>
                            </m:r>
                            <m:ctrlPr>
                              <w:rPr>
                                <w:rFonts w:ascii="Cambria Math" w:hAnsi="Cambria Math"/>
                                <w:sz w:val="22"/>
                                <w:szCs w:val="22"/>
                                <w:lang w:val="en-US" w:eastAsia="en-US"/>
                              </w:rPr>
                            </m:ctrlPr>
                          </m:e>
                          <m:sub>
                            <m:r>
                              <m:rPr>
                                <m:sty m:val="p"/>
                              </m:rPr>
                              <w:rPr>
                                <w:rFonts w:ascii="Cambria Math" w:hAnsi="Cambria Math"/>
                                <w:sz w:val="22"/>
                                <w:szCs w:val="22"/>
                                <w:lang w:val="en-US" w:eastAsia="en-US"/>
                              </w:rPr>
                              <m:t>1</m:t>
                            </m:r>
                            <m:ctrlPr>
                              <w:rPr>
                                <w:rFonts w:ascii="Cambria Math" w:hAnsi="Cambria Math"/>
                                <w:sz w:val="22"/>
                                <w:szCs w:val="22"/>
                                <w:lang w:val="en-US" w:eastAsia="en-US"/>
                              </w:rPr>
                            </m:ctrlPr>
                          </m:sub>
                          <m:sup>
                            <m:r>
                              <w:rPr>
                                <w:rFonts w:ascii="Cambria Math" w:hAnsi="Cambria Math"/>
                                <w:sz w:val="22"/>
                                <w:szCs w:val="22"/>
                                <w:lang w:val="en-US" w:eastAsia="en-US"/>
                              </w:rPr>
                              <m:t>2</m:t>
                            </m:r>
                          </m:sup>
                        </m:sSubSup>
                      </m:e>
                    </m:acc>
                    <w:bookmarkEnd w:id="221"/>
                    <m:r>
                      <m:rPr>
                        <m:sty m:val="p"/>
                      </m:rPr>
                      <w:rPr>
                        <w:rFonts w:ascii="Cambria Math" w:hAnsi="Cambria Math"/>
                        <w:sz w:val="22"/>
                        <w:szCs w:val="22"/>
                        <w:lang w:val="en-US" w:eastAsia="en-US"/>
                      </w:rPr>
                      <m:t>+</m:t>
                    </m:r>
                    <m:acc>
                      <m:accPr>
                        <m:ctrlPr>
                          <w:rPr>
                            <w:rFonts w:ascii="Cambria Math" w:hAnsi="Cambria Math"/>
                            <w:i/>
                            <w:sz w:val="22"/>
                            <w:szCs w:val="22"/>
                            <w:lang w:val="en-US" w:eastAsia="en-US"/>
                          </w:rPr>
                        </m:ctrlPr>
                      </m:accPr>
                      <m:e>
                        <m:sSubSup>
                          <m:sSubSupPr>
                            <m:ctrlPr>
                              <w:rPr>
                                <w:rFonts w:ascii="Cambria Math" w:hAnsi="Cambria Math"/>
                                <w:i/>
                                <w:sz w:val="22"/>
                                <w:szCs w:val="22"/>
                                <w:lang w:val="en-US" w:eastAsia="en-US"/>
                              </w:rPr>
                            </m:ctrlPr>
                          </m:sSubSupPr>
                          <m:e>
                            <m:r>
                              <w:rPr>
                                <w:rFonts w:ascii="Cambria Math" w:hAnsi="Cambria Math"/>
                                <w:sz w:val="22"/>
                                <w:szCs w:val="22"/>
                                <w:lang w:val="en-US" w:eastAsia="en-US"/>
                              </w:rPr>
                              <m:t>s</m:t>
                            </m:r>
                          </m:e>
                          <m:sub>
                            <m:r>
                              <w:rPr>
                                <w:rFonts w:ascii="Cambria Math" w:hAnsi="Cambria Math"/>
                                <w:sz w:val="22"/>
                                <w:szCs w:val="22"/>
                                <w:lang w:val="en-US" w:eastAsia="en-US"/>
                              </w:rPr>
                              <m:t>2</m:t>
                            </m:r>
                          </m:sub>
                          <m:sup>
                            <m:r>
                              <w:rPr>
                                <w:rFonts w:ascii="Cambria Math" w:hAnsi="Cambria Math"/>
                                <w:sz w:val="22"/>
                                <w:szCs w:val="22"/>
                                <w:lang w:val="en-US" w:eastAsia="en-US"/>
                              </w:rPr>
                              <m:t>2</m:t>
                            </m:r>
                          </m:sup>
                        </m:sSubSup>
                      </m:e>
                    </m:acc>
                  </m:den>
                </m:f>
                <m:r>
                  <w:rPr>
                    <w:rFonts w:ascii="Cambria Math" w:hAnsi="Cambria Math"/>
                    <w:sz w:val="22"/>
                    <w:szCs w:val="22"/>
                    <w:lang w:val="en-US" w:eastAsia="en-US"/>
                  </w:rPr>
                  <m:t>,</m:t>
                </m:r>
              </m:oMath>
            </m:oMathPara>
          </w:p>
        </w:tc>
        <w:tc>
          <w:tcPr>
            <w:tcW w:w="647" w:type="dxa"/>
            <w:vAlign w:val="center"/>
          </w:tcPr>
          <w:p w14:paraId="345689D1" w14:textId="77777777" w:rsidR="00B7772A" w:rsidRPr="009E412C" w:rsidRDefault="00B7772A" w:rsidP="003B5972">
            <w:pPr>
              <w:pStyle w:val="af3"/>
              <w:spacing w:line="360" w:lineRule="auto"/>
              <w:ind w:firstLine="0"/>
              <w:rPr>
                <w:i/>
                <w:sz w:val="24"/>
                <w:lang w:val="ru-RU" w:eastAsia="en-US"/>
              </w:rPr>
            </w:pPr>
          </w:p>
        </w:tc>
      </w:tr>
    </w:tbl>
    <w:p w14:paraId="6BD27013" w14:textId="2B210272" w:rsidR="00735F95" w:rsidRDefault="00735F95" w:rsidP="00735F95">
      <w:pPr>
        <w:pStyle w:val="O"/>
        <w:rPr>
          <w:shd w:val="clear" w:color="auto" w:fill="FFFFFF"/>
        </w:rPr>
      </w:pPr>
      <w:r>
        <w:t>г</w:t>
      </w:r>
      <w:r w:rsidR="007E7AF3">
        <w:t xml:space="preserve">де </w:t>
      </w:r>
      <m:oMath>
        <m:r>
          <m:rPr>
            <m:sty m:val="p"/>
          </m:rPr>
          <w:rPr>
            <w:rFonts w:ascii="Cambria Math" w:hAnsi="Cambria Math"/>
            <w:sz w:val="22"/>
            <w:szCs w:val="22"/>
          </w:rPr>
          <m:t>θ</m:t>
        </m:r>
      </m:oMath>
      <w:r w:rsidR="007E7AF3">
        <w:t xml:space="preserve"> – искомая поверхность,  </w:t>
      </w:r>
      <m:oMath>
        <m:acc>
          <m:accPr>
            <m:ctrlPr>
              <w:rPr>
                <w:rFonts w:ascii="Cambria Math" w:hAnsi="Cambria Math"/>
                <w:i/>
                <w:color w:val="auto"/>
                <w:sz w:val="22"/>
                <w:szCs w:val="22"/>
                <w:lang w:val="en-US" w:eastAsia="en-US"/>
              </w:rPr>
            </m:ctrlPr>
          </m:accPr>
          <m:e>
            <m:sSub>
              <m:sSubPr>
                <m:ctrlPr>
                  <w:rPr>
                    <w:rFonts w:ascii="Cambria Math" w:hAnsi="Cambria Math"/>
                    <w:i/>
                    <w:sz w:val="22"/>
                    <w:szCs w:val="22"/>
                    <w:lang w:val="en-US" w:eastAsia="en-US"/>
                  </w:rPr>
                </m:ctrlPr>
              </m:sSubPr>
              <m:e>
                <m:r>
                  <w:rPr>
                    <w:rFonts w:ascii="Cambria Math" w:hAnsi="Cambria Math"/>
                    <w:sz w:val="22"/>
                    <w:szCs w:val="22"/>
                    <w:lang w:val="en-US" w:eastAsia="en-US"/>
                  </w:rPr>
                  <m:t>u</m:t>
                </m:r>
              </m:e>
              <m:sub>
                <m:r>
                  <w:rPr>
                    <w:rFonts w:ascii="Cambria Math" w:hAnsi="Cambria Math"/>
                    <w:sz w:val="22"/>
                    <w:szCs w:val="22"/>
                    <w:lang w:val="en-US" w:eastAsia="en-US"/>
                  </w:rPr>
                  <m:t>i</m:t>
                </m:r>
              </m:sub>
            </m:sSub>
          </m:e>
        </m:acc>
      </m:oMath>
      <w:r w:rsidR="007E7AF3">
        <w:rPr>
          <w:color w:val="auto"/>
          <w:sz w:val="22"/>
          <w:szCs w:val="22"/>
          <w:lang w:eastAsia="en-US"/>
        </w:rPr>
        <w:t xml:space="preserve"> – проекция среднего вектора </w:t>
      </w:r>
      <w:r w:rsidR="007E7AF3">
        <w:rPr>
          <w:color w:val="auto"/>
          <w:sz w:val="22"/>
          <w:szCs w:val="22"/>
          <w:lang w:val="en-US" w:eastAsia="en-US"/>
        </w:rPr>
        <w:t>i</w:t>
      </w:r>
      <w:r w:rsidR="007E7AF3" w:rsidRPr="007E7AF3">
        <w:rPr>
          <w:color w:val="auto"/>
          <w:sz w:val="22"/>
          <w:szCs w:val="22"/>
          <w:lang w:eastAsia="en-US"/>
        </w:rPr>
        <w:t>-</w:t>
      </w:r>
      <w:r w:rsidR="007E7AF3">
        <w:rPr>
          <w:color w:val="auto"/>
          <w:sz w:val="22"/>
          <w:szCs w:val="22"/>
          <w:lang w:eastAsia="en-US"/>
        </w:rPr>
        <w:t xml:space="preserve">го класса на направление </w:t>
      </w:r>
      <m:oMath>
        <m:r>
          <m:rPr>
            <m:sty m:val="p"/>
          </m:rPr>
          <w:rPr>
            <w:rFonts w:ascii="Cambria Math" w:hAnsi="Cambria Math"/>
            <w:sz w:val="22"/>
            <w:szCs w:val="22"/>
          </w:rPr>
          <m:t>θ</m:t>
        </m:r>
      </m:oMath>
      <w:r w:rsidR="007E7AF3" w:rsidRPr="007E7AF3">
        <w:rPr>
          <w:color w:val="auto"/>
          <w:sz w:val="22"/>
          <w:szCs w:val="22"/>
          <w:lang w:eastAsia="en-US"/>
        </w:rPr>
        <w:t xml:space="preserve">, </w:t>
      </w:r>
      <m:oMath>
        <m:acc>
          <m:accPr>
            <m:ctrlPr>
              <w:rPr>
                <w:rFonts w:ascii="Cambria Math" w:hAnsi="Cambria Math"/>
                <w:color w:val="auto"/>
                <w:sz w:val="22"/>
                <w:szCs w:val="22"/>
                <w:lang w:val="en-US" w:eastAsia="en-US"/>
              </w:rPr>
            </m:ctrlPr>
          </m:accPr>
          <m:e>
            <m:sSubSup>
              <m:sSubSupPr>
                <m:ctrlPr>
                  <w:rPr>
                    <w:rFonts w:ascii="Cambria Math" w:hAnsi="Cambria Math"/>
                    <w:i/>
                    <w:sz w:val="22"/>
                    <w:szCs w:val="22"/>
                    <w:lang w:val="en-US" w:eastAsia="en-US"/>
                  </w:rPr>
                </m:ctrlPr>
              </m:sSubSupPr>
              <m:e>
                <m:r>
                  <m:rPr>
                    <m:sty m:val="p"/>
                  </m:rPr>
                  <w:rPr>
                    <w:rFonts w:ascii="Cambria Math" w:hAnsi="Cambria Math"/>
                    <w:sz w:val="22"/>
                    <w:szCs w:val="22"/>
                    <w:lang w:val="en-US" w:eastAsia="en-US"/>
                  </w:rPr>
                  <m:t>s</m:t>
                </m:r>
                <m:ctrlPr>
                  <w:rPr>
                    <w:rFonts w:ascii="Cambria Math" w:hAnsi="Cambria Math"/>
                    <w:sz w:val="22"/>
                    <w:szCs w:val="22"/>
                    <w:lang w:val="en-US" w:eastAsia="en-US"/>
                  </w:rPr>
                </m:ctrlPr>
              </m:e>
              <m:sub>
                <m:r>
                  <m:rPr>
                    <m:sty m:val="p"/>
                  </m:rPr>
                  <w:rPr>
                    <w:rFonts w:ascii="Cambria Math" w:hAnsi="Cambria Math"/>
                    <w:sz w:val="22"/>
                    <w:szCs w:val="22"/>
                    <w:lang w:eastAsia="en-US"/>
                  </w:rPr>
                  <m:t>1</m:t>
                </m:r>
                <m:ctrlPr>
                  <w:rPr>
                    <w:rFonts w:ascii="Cambria Math" w:hAnsi="Cambria Math"/>
                    <w:sz w:val="22"/>
                    <w:szCs w:val="22"/>
                    <w:lang w:val="en-US" w:eastAsia="en-US"/>
                  </w:rPr>
                </m:ctrlPr>
              </m:sub>
              <m:sup>
                <m:r>
                  <w:rPr>
                    <w:rFonts w:ascii="Cambria Math" w:hAnsi="Cambria Math"/>
                    <w:sz w:val="22"/>
                    <w:szCs w:val="22"/>
                    <w:lang w:eastAsia="en-US"/>
                  </w:rPr>
                  <m:t>2</m:t>
                </m:r>
              </m:sup>
            </m:sSubSup>
          </m:e>
        </m:acc>
      </m:oMath>
      <w:r w:rsidR="007E7AF3" w:rsidRPr="007E7AF3">
        <w:rPr>
          <w:color w:val="auto"/>
          <w:sz w:val="22"/>
          <w:szCs w:val="22"/>
          <w:lang w:eastAsia="en-US"/>
        </w:rPr>
        <w:t xml:space="preserve"> – </w:t>
      </w:r>
      <w:r w:rsidR="007E7AF3">
        <w:rPr>
          <w:color w:val="auto"/>
          <w:sz w:val="22"/>
          <w:szCs w:val="22"/>
          <w:lang w:eastAsia="en-US"/>
        </w:rPr>
        <w:t xml:space="preserve">дисперсия объектов </w:t>
      </w:r>
      <w:r w:rsidR="007E7AF3">
        <w:rPr>
          <w:color w:val="auto"/>
          <w:sz w:val="22"/>
          <w:szCs w:val="22"/>
          <w:lang w:val="en-US" w:eastAsia="en-US"/>
        </w:rPr>
        <w:t>i</w:t>
      </w:r>
      <w:r w:rsidR="007E7AF3">
        <w:rPr>
          <w:color w:val="auto"/>
          <w:sz w:val="22"/>
          <w:szCs w:val="22"/>
          <w:lang w:eastAsia="en-US"/>
        </w:rPr>
        <w:t xml:space="preserve">-го класса </w:t>
      </w:r>
      <w:r>
        <w:rPr>
          <w:color w:val="auto"/>
          <w:sz w:val="22"/>
          <w:szCs w:val="22"/>
          <w:lang w:eastAsia="en-US"/>
        </w:rPr>
        <w:t xml:space="preserve">после проекции </w:t>
      </w:r>
      <w:r w:rsidR="007E7AF3">
        <w:rPr>
          <w:color w:val="auto"/>
          <w:sz w:val="22"/>
          <w:szCs w:val="22"/>
          <w:lang w:eastAsia="en-US"/>
        </w:rPr>
        <w:t xml:space="preserve">на направление </w:t>
      </w:r>
      <m:oMath>
        <m:r>
          <m:rPr>
            <m:sty m:val="p"/>
          </m:rPr>
          <w:rPr>
            <w:rFonts w:ascii="Cambria Math" w:hAnsi="Cambria Math"/>
            <w:sz w:val="22"/>
            <w:szCs w:val="22"/>
          </w:rPr>
          <m:t>θ</m:t>
        </m:r>
      </m:oMath>
      <w:r w:rsidRPr="00735F95">
        <w:rPr>
          <w:sz w:val="22"/>
          <w:szCs w:val="22"/>
        </w:rPr>
        <w:t>.</w:t>
      </w:r>
      <w:r>
        <w:rPr>
          <w:sz w:val="22"/>
          <w:szCs w:val="22"/>
        </w:rPr>
        <w:t xml:space="preserve"> </w:t>
      </w:r>
      <w:r>
        <w:rPr>
          <w:color w:val="212529"/>
          <w:shd w:val="clear" w:color="auto" w:fill="FFFFFF"/>
        </w:rPr>
        <w:t xml:space="preserve">После проецирования вероятность принадлежности образца </w:t>
      </w:r>
      <m:oMath>
        <m:r>
          <w:rPr>
            <w:rFonts w:ascii="Cambria Math" w:hAnsi="Cambria Math"/>
            <w:color w:val="212529"/>
            <w:shd w:val="clear" w:color="auto" w:fill="FFFFFF"/>
            <w:lang w:val="en-US"/>
          </w:rPr>
          <m:t>x</m:t>
        </m:r>
        <m:r>
          <w:rPr>
            <w:rFonts w:ascii="Cambria Math" w:hAnsi="Cambria Math"/>
            <w:color w:val="212529"/>
            <w:shd w:val="clear" w:color="auto" w:fill="FFFFFF"/>
          </w:rPr>
          <m:t>=(</m:t>
        </m:r>
        <m:sSub>
          <m:sSubPr>
            <m:ctrlPr>
              <w:rPr>
                <w:rFonts w:ascii="Cambria Math" w:hAnsi="Cambria Math"/>
                <w:i/>
                <w:iCs/>
                <w:color w:val="212529"/>
                <w:shd w:val="clear" w:color="auto" w:fill="FFFFFF"/>
                <w:vertAlign w:val="subscript"/>
              </w:rPr>
            </m:ctrlPr>
          </m:sSubPr>
          <m:e>
            <m:r>
              <w:rPr>
                <w:rFonts w:ascii="Cambria Math" w:hAnsi="Cambria Math"/>
                <w:color w:val="212529"/>
                <w:shd w:val="clear" w:color="auto" w:fill="FFFFFF"/>
                <w:lang w:val="en-US"/>
              </w:rPr>
              <m:t>x</m:t>
            </m:r>
            <m:ctrlPr>
              <w:rPr>
                <w:rFonts w:ascii="Cambria Math" w:hAnsi="Cambria Math"/>
                <w:i/>
                <w:iCs/>
                <w:color w:val="212529"/>
                <w:shd w:val="clear" w:color="auto" w:fill="FFFFFF"/>
              </w:rPr>
            </m:ctrlPr>
          </m:e>
          <m:sub>
            <m:r>
              <w:rPr>
                <w:rFonts w:ascii="Cambria Math" w:hAnsi="Cambria Math"/>
                <w:color w:val="212529"/>
                <w:shd w:val="clear" w:color="auto" w:fill="FFFFFF"/>
                <w:vertAlign w:val="subscript"/>
              </w:rPr>
              <m:t>1</m:t>
            </m:r>
          </m:sub>
        </m:sSub>
        <m:r>
          <w:rPr>
            <w:rFonts w:ascii="Cambria Math" w:hAnsi="Cambria Math"/>
            <w:color w:val="212529"/>
            <w:shd w:val="clear" w:color="auto" w:fill="FFFFFF"/>
          </w:rPr>
          <m:t>,…,</m:t>
        </m:r>
        <m:sSub>
          <m:sSubPr>
            <m:ctrlPr>
              <w:rPr>
                <w:rFonts w:ascii="Cambria Math" w:hAnsi="Cambria Math"/>
                <w:i/>
                <w:iCs/>
                <w:color w:val="212529"/>
                <w:shd w:val="clear" w:color="auto" w:fill="FFFFFF"/>
                <w:lang w:val="en-US"/>
              </w:rPr>
            </m:ctrlPr>
          </m:sSubPr>
          <m:e>
            <m:r>
              <w:rPr>
                <w:rFonts w:ascii="Cambria Math" w:hAnsi="Cambria Math"/>
                <w:color w:val="212529"/>
                <w:shd w:val="clear" w:color="auto" w:fill="FFFFFF"/>
                <w:lang w:val="en-US"/>
              </w:rPr>
              <m:t>x</m:t>
            </m:r>
            <m:ctrlPr>
              <w:rPr>
                <w:rFonts w:ascii="Cambria Math" w:hAnsi="Cambria Math"/>
                <w:i/>
                <w:iCs/>
                <w:color w:val="212529"/>
                <w:shd w:val="clear" w:color="auto" w:fill="FFFFFF"/>
              </w:rPr>
            </m:ctrlPr>
          </m:e>
          <m:sub>
            <m:r>
              <w:rPr>
                <w:rFonts w:ascii="Cambria Math" w:hAnsi="Cambria Math"/>
                <w:color w:val="212529"/>
                <w:shd w:val="clear" w:color="auto" w:fill="FFFFFF"/>
              </w:rPr>
              <m:t>n</m:t>
            </m:r>
          </m:sub>
        </m:sSub>
        <m:r>
          <w:rPr>
            <w:rFonts w:ascii="Cambria Math" w:hAnsi="Cambria Math"/>
            <w:color w:val="212529"/>
            <w:shd w:val="clear" w:color="auto" w:fill="FFFFFF"/>
          </w:rPr>
          <m:t>)</m:t>
        </m:r>
      </m:oMath>
      <w:r w:rsidRPr="00735F95">
        <w:rPr>
          <w:color w:val="212529"/>
          <w:shd w:val="clear" w:color="auto" w:fill="FFFFFF"/>
        </w:rPr>
        <w:t xml:space="preserve"> </w:t>
      </w:r>
      <w:r>
        <w:rPr>
          <w:color w:val="212529"/>
          <w:shd w:val="clear" w:color="auto" w:fill="FFFFFF"/>
        </w:rPr>
        <w:t xml:space="preserve">классу </w:t>
      </w:r>
      <m:oMath>
        <m:r>
          <w:rPr>
            <w:rFonts w:ascii="Cambria Math" w:hAnsi="Cambria Math"/>
            <w:color w:val="212529"/>
            <w:shd w:val="clear" w:color="auto" w:fill="FFFFFF"/>
            <w:lang w:val="en-US"/>
          </w:rPr>
          <m:t>y</m:t>
        </m:r>
      </m:oMath>
      <w:r w:rsidRPr="00735F95">
        <w:rPr>
          <w:color w:val="212529"/>
          <w:shd w:val="clear" w:color="auto" w:fill="FFFFFF"/>
        </w:rPr>
        <w:t xml:space="preserve"> могут быть получены с использованием </w:t>
      </w:r>
      <w:r>
        <w:rPr>
          <w:color w:val="212529"/>
          <w:shd w:val="clear" w:color="auto" w:fill="FFFFFF"/>
        </w:rPr>
        <w:t xml:space="preserve">наивного </w:t>
      </w:r>
      <w:r w:rsidRPr="00735F95">
        <w:rPr>
          <w:color w:val="212529"/>
          <w:shd w:val="clear" w:color="auto" w:fill="FFFFFF"/>
        </w:rPr>
        <w:t>правила Байеса:</w:t>
      </w:r>
    </w:p>
    <w:tbl>
      <w:tblPr>
        <w:tblW w:w="9634" w:type="dxa"/>
        <w:tblLook w:val="01E0" w:firstRow="1" w:lastRow="1" w:firstColumn="1" w:lastColumn="1" w:noHBand="0" w:noVBand="0"/>
      </w:tblPr>
      <w:tblGrid>
        <w:gridCol w:w="8987"/>
        <w:gridCol w:w="647"/>
      </w:tblGrid>
      <w:tr w:rsidR="00735F95" w:rsidRPr="009E412C" w14:paraId="6354E2E6" w14:textId="77777777" w:rsidTr="001873B5">
        <w:tc>
          <w:tcPr>
            <w:tcW w:w="8987" w:type="dxa"/>
            <w:hideMark/>
          </w:tcPr>
          <w:p w14:paraId="38033B61" w14:textId="2A82AD46" w:rsidR="00735F95" w:rsidRPr="00735F95" w:rsidRDefault="00735F95" w:rsidP="001873B5">
            <w:pPr>
              <w:pStyle w:val="af3"/>
              <w:spacing w:line="360" w:lineRule="auto"/>
              <w:ind w:firstLine="0"/>
              <w:jc w:val="center"/>
              <w:rPr>
                <w:i/>
                <w:iCs/>
                <w:sz w:val="24"/>
                <w:lang w:val="ru-RU" w:eastAsia="en-US"/>
              </w:rPr>
            </w:pPr>
            <m:oMathPara>
              <m:oMath>
                <m:r>
                  <w:rPr>
                    <w:rFonts w:ascii="Cambria Math" w:hAnsi="Cambria Math"/>
                    <w:sz w:val="24"/>
                    <w:lang w:val="en-US" w:eastAsia="en-US"/>
                  </w:rPr>
                  <m:t>P</m:t>
                </m:r>
                <m:d>
                  <m:dPr>
                    <m:ctrlPr>
                      <w:rPr>
                        <w:rFonts w:ascii="Cambria Math" w:hAnsi="Cambria Math"/>
                        <w:i/>
                        <w:iCs/>
                        <w:sz w:val="24"/>
                        <w:lang w:val="ru-RU" w:eastAsia="en-US"/>
                      </w:rPr>
                    </m:ctrlPr>
                  </m:dPr>
                  <m:e>
                    <m:r>
                      <w:rPr>
                        <w:rFonts w:ascii="Cambria Math" w:hAnsi="Cambria Math"/>
                        <w:sz w:val="24"/>
                        <w:lang w:val="ru-RU" w:eastAsia="en-US"/>
                      </w:rPr>
                      <m:t>y</m:t>
                    </m:r>
                  </m:e>
                  <m:e>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1</m:t>
                        </m:r>
                      </m:sub>
                    </m:sSub>
                    <m:r>
                      <w:rPr>
                        <w:rFonts w:ascii="Cambria Math" w:hAnsi="Cambria Math"/>
                        <w:sz w:val="24"/>
                        <w:lang w:val="ru-RU" w:eastAsia="en-US"/>
                      </w:rPr>
                      <m:t xml:space="preserve">, …, </m:t>
                    </m:r>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n</m:t>
                        </m:r>
                      </m:sub>
                    </m:sSub>
                  </m:e>
                </m:d>
                <m:r>
                  <w:rPr>
                    <w:rFonts w:ascii="Cambria Math" w:hAnsi="Cambria Math"/>
                    <w:sz w:val="24"/>
                    <w:lang w:val="ru-RU" w:eastAsia="en-US"/>
                  </w:rPr>
                  <m:t>=</m:t>
                </m:r>
                <m:f>
                  <m:fPr>
                    <m:ctrlPr>
                      <w:rPr>
                        <w:rFonts w:ascii="Cambria Math" w:hAnsi="Cambria Math"/>
                        <w:i/>
                        <w:iCs/>
                        <w:sz w:val="24"/>
                        <w:lang w:val="ru-RU" w:eastAsia="en-US"/>
                      </w:rPr>
                    </m:ctrlPr>
                  </m:fPr>
                  <m:num>
                    <m:r>
                      <w:rPr>
                        <w:rFonts w:ascii="Cambria Math" w:hAnsi="Cambria Math"/>
                        <w:sz w:val="24"/>
                        <w:lang w:val="ru-RU" w:eastAsia="en-US"/>
                      </w:rPr>
                      <m:t>P</m:t>
                    </m:r>
                    <m:d>
                      <m:dPr>
                        <m:ctrlPr>
                          <w:rPr>
                            <w:rFonts w:ascii="Cambria Math" w:hAnsi="Cambria Math"/>
                            <w:i/>
                            <w:iCs/>
                            <w:sz w:val="24"/>
                            <w:lang w:val="ru-RU" w:eastAsia="en-US"/>
                          </w:rPr>
                        </m:ctrlPr>
                      </m:dPr>
                      <m:e>
                        <m:r>
                          <w:rPr>
                            <w:rFonts w:ascii="Cambria Math" w:hAnsi="Cambria Math"/>
                            <w:sz w:val="24"/>
                            <w:lang w:val="ru-RU" w:eastAsia="en-US"/>
                          </w:rPr>
                          <m:t>y</m:t>
                        </m:r>
                      </m:e>
                    </m:d>
                    <m:r>
                      <w:rPr>
                        <w:rFonts w:ascii="Cambria Math" w:hAnsi="Cambria Math"/>
                        <w:sz w:val="24"/>
                        <w:lang w:val="ru-RU" w:eastAsia="en-US"/>
                      </w:rPr>
                      <m:t xml:space="preserve"> </m:t>
                    </m:r>
                    <m:nary>
                      <m:naryPr>
                        <m:chr m:val="∏"/>
                        <m:limLoc m:val="undOvr"/>
                        <m:ctrlPr>
                          <w:rPr>
                            <w:rFonts w:ascii="Cambria Math" w:hAnsi="Cambria Math"/>
                            <w:i/>
                            <w:iCs/>
                            <w:sz w:val="24"/>
                            <w:lang w:val="ru-RU" w:eastAsia="en-US"/>
                          </w:rPr>
                        </m:ctrlPr>
                      </m:naryPr>
                      <m:sub>
                        <m:r>
                          <w:rPr>
                            <w:rFonts w:ascii="Cambria Math" w:hAnsi="Cambria Math"/>
                            <w:sz w:val="24"/>
                            <w:lang w:val="ru-RU" w:eastAsia="en-US"/>
                          </w:rPr>
                          <m:t>i=1</m:t>
                        </m:r>
                      </m:sub>
                      <m:sup>
                        <m:r>
                          <w:rPr>
                            <w:rFonts w:ascii="Cambria Math" w:hAnsi="Cambria Math"/>
                            <w:sz w:val="24"/>
                            <w:lang w:val="ru-RU" w:eastAsia="en-US"/>
                          </w:rPr>
                          <m:t>n</m:t>
                        </m:r>
                      </m:sup>
                      <m:e>
                        <m:r>
                          <w:rPr>
                            <w:rFonts w:ascii="Cambria Math" w:hAnsi="Cambria Math"/>
                            <w:sz w:val="24"/>
                            <w:lang w:val="ru-RU" w:eastAsia="en-US"/>
                          </w:rPr>
                          <m:t>P(</m:t>
                        </m:r>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i</m:t>
                            </m:r>
                          </m:sub>
                        </m:sSub>
                        <m:r>
                          <w:rPr>
                            <w:rFonts w:ascii="Cambria Math" w:hAnsi="Cambria Math"/>
                            <w:sz w:val="24"/>
                            <w:lang w:val="ru-RU" w:eastAsia="en-US"/>
                          </w:rPr>
                          <m:t>|y)</m:t>
                        </m:r>
                      </m:e>
                    </m:nary>
                  </m:num>
                  <m:den>
                    <m:r>
                      <w:rPr>
                        <w:rFonts w:ascii="Cambria Math" w:hAnsi="Cambria Math"/>
                        <w:sz w:val="24"/>
                        <w:lang w:val="ru-RU" w:eastAsia="en-US"/>
                      </w:rPr>
                      <m:t>P(</m:t>
                    </m:r>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1</m:t>
                        </m:r>
                      </m:sub>
                    </m:sSub>
                    <m:r>
                      <w:rPr>
                        <w:rFonts w:ascii="Cambria Math" w:hAnsi="Cambria Math"/>
                        <w:sz w:val="24"/>
                        <w:lang w:val="ru-RU" w:eastAsia="en-US"/>
                      </w:rPr>
                      <m:t xml:space="preserve">,…, </m:t>
                    </m:r>
                    <m:sSub>
                      <m:sSubPr>
                        <m:ctrlPr>
                          <w:rPr>
                            <w:rFonts w:ascii="Cambria Math" w:hAnsi="Cambria Math"/>
                            <w:i/>
                            <w:iCs/>
                            <w:sz w:val="24"/>
                            <w:lang w:val="ru-RU" w:eastAsia="en-US"/>
                          </w:rPr>
                        </m:ctrlPr>
                      </m:sSubPr>
                      <m:e>
                        <m:r>
                          <w:rPr>
                            <w:rFonts w:ascii="Cambria Math" w:hAnsi="Cambria Math"/>
                            <w:sz w:val="24"/>
                            <w:lang w:val="ru-RU" w:eastAsia="en-US"/>
                          </w:rPr>
                          <m:t>x</m:t>
                        </m:r>
                      </m:e>
                      <m:sub>
                        <m:r>
                          <w:rPr>
                            <w:rFonts w:ascii="Cambria Math" w:hAnsi="Cambria Math"/>
                            <w:sz w:val="24"/>
                            <w:lang w:val="ru-RU" w:eastAsia="en-US"/>
                          </w:rPr>
                          <m:t>n</m:t>
                        </m:r>
                      </m:sub>
                    </m:sSub>
                    <m:r>
                      <w:rPr>
                        <w:rFonts w:ascii="Cambria Math" w:hAnsi="Cambria Math"/>
                        <w:sz w:val="24"/>
                        <w:lang w:val="ru-RU" w:eastAsia="en-US"/>
                      </w:rPr>
                      <m:t>)</m:t>
                    </m:r>
                  </m:den>
                </m:f>
              </m:oMath>
            </m:oMathPara>
          </w:p>
        </w:tc>
        <w:tc>
          <w:tcPr>
            <w:tcW w:w="647" w:type="dxa"/>
            <w:vAlign w:val="center"/>
          </w:tcPr>
          <w:p w14:paraId="6F09BAEC" w14:textId="77777777" w:rsidR="00735F95" w:rsidRPr="009E412C" w:rsidRDefault="00735F95" w:rsidP="003B5972">
            <w:pPr>
              <w:pStyle w:val="af3"/>
              <w:spacing w:line="360" w:lineRule="auto"/>
              <w:ind w:firstLine="0"/>
              <w:rPr>
                <w:i/>
                <w:sz w:val="24"/>
                <w:lang w:val="ru-RU" w:eastAsia="en-US"/>
              </w:rPr>
            </w:pPr>
          </w:p>
        </w:tc>
      </w:tr>
    </w:tbl>
    <w:p w14:paraId="5B6C5864" w14:textId="033C547B" w:rsidR="00735F95" w:rsidRPr="000B4537" w:rsidRDefault="000B4537" w:rsidP="00735F95">
      <w:pPr>
        <w:pStyle w:val="O"/>
      </w:pPr>
      <w:r>
        <w:t>В случае мультиклассовой классификации</w:t>
      </w:r>
      <w:r w:rsidR="00BC550D" w:rsidRPr="00BC550D">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для</w:t>
      </w:r>
      <w:r w:rsidR="00466922" w:rsidRPr="00466922">
        <w:t xml:space="preserve"> </w:t>
      </w:r>
      <w:r>
        <w:t>объект</w:t>
      </w:r>
      <w:r w:rsidR="00466922">
        <w:t>а</w:t>
      </w:r>
      <w:r>
        <w:t xml:space="preserve"> </w:t>
      </w:r>
      <m:oMath>
        <m:r>
          <w:rPr>
            <w:rFonts w:ascii="Cambria Math" w:hAnsi="Cambria Math"/>
            <w:lang w:val="en-US"/>
          </w:rPr>
          <m:t>x</m:t>
        </m:r>
      </m:oMath>
      <w:r w:rsidRPr="000B4537">
        <w:t xml:space="preserve"> </w:t>
      </w:r>
      <w:r>
        <w:t>назначается класс</w:t>
      </w:r>
      <w:r w:rsidR="00BC550D" w:rsidRPr="00BC550D">
        <w:t xml:space="preserve"> </w:t>
      </w:r>
      <m:oMath>
        <m:r>
          <w:rPr>
            <w:rFonts w:ascii="Cambria Math" w:hAnsi="Cambria Math"/>
          </w:rPr>
          <m:t>i</m:t>
        </m:r>
      </m:oMath>
      <w:r>
        <w:t xml:space="preserve"> с максимальной апостериорной вероятностью</w:t>
      </w:r>
      <w:r w:rsidR="00606466">
        <w:t xml:space="preserve"> </w:t>
      </w:r>
      <m:oMath>
        <m:r>
          <w:rPr>
            <w:rFonts w:ascii="Cambria Math" w:hAnsi="Cambria Math"/>
            <w:lang w:val="en-US" w:eastAsia="en-US"/>
          </w:rPr>
          <m:t>P</m:t>
        </m:r>
        <m:d>
          <m:dPr>
            <m:ctrlPr>
              <w:rPr>
                <w:rFonts w:ascii="Cambria Math" w:hAnsi="Cambria Math"/>
                <w:i/>
                <w:iCs/>
                <w:lang w:eastAsia="en-US"/>
              </w:rPr>
            </m:ctrlPr>
          </m:d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val="en-US" w:eastAsia="en-US"/>
                  </w:rPr>
                  <m:t>i</m:t>
                </m:r>
              </m:sub>
            </m:sSub>
          </m:e>
          <m:e>
            <m:sSub>
              <m:sSubPr>
                <m:ctrlPr>
                  <w:rPr>
                    <w:rFonts w:ascii="Cambria Math" w:hAnsi="Cambria Math"/>
                    <w:i/>
                    <w:iCs/>
                    <w:lang w:eastAsia="en-US"/>
                  </w:rPr>
                </m:ctrlPr>
              </m:sSubPr>
              <m:e>
                <m:r>
                  <w:rPr>
                    <w:rFonts w:ascii="Cambria Math" w:hAnsi="Cambria Math"/>
                    <w:lang w:eastAsia="en-US"/>
                  </w:rPr>
                  <m:t>x</m:t>
                </m:r>
              </m:e>
              <m:sub>
                <m:r>
                  <w:rPr>
                    <w:rFonts w:ascii="Cambria Math" w:hAnsi="Cambria Math"/>
                    <w:lang w:eastAsia="en-US"/>
                  </w:rPr>
                  <m:t>1</m:t>
                </m:r>
              </m:sub>
            </m:sSub>
            <m:r>
              <w:rPr>
                <w:rFonts w:ascii="Cambria Math" w:hAnsi="Cambria Math"/>
                <w:lang w:eastAsia="en-US"/>
              </w:rPr>
              <m:t xml:space="preserve">, …, </m:t>
            </m:r>
            <m:sSub>
              <m:sSubPr>
                <m:ctrlPr>
                  <w:rPr>
                    <w:rFonts w:ascii="Cambria Math" w:hAnsi="Cambria Math"/>
                    <w:i/>
                    <w:iCs/>
                    <w:lang w:eastAsia="en-US"/>
                  </w:rPr>
                </m:ctrlPr>
              </m:sSubPr>
              <m:e>
                <m:r>
                  <w:rPr>
                    <w:rFonts w:ascii="Cambria Math" w:hAnsi="Cambria Math"/>
                    <w:lang w:eastAsia="en-US"/>
                  </w:rPr>
                  <m:t>x</m:t>
                </m:r>
              </m:e>
              <m:sub>
                <m:r>
                  <w:rPr>
                    <w:rFonts w:ascii="Cambria Math" w:hAnsi="Cambria Math"/>
                    <w:lang w:eastAsia="en-US"/>
                  </w:rPr>
                  <m:t>n</m:t>
                </m:r>
              </m:sub>
            </m:sSub>
          </m:e>
        </m:d>
      </m:oMath>
      <w:r>
        <w:t>.</w:t>
      </w:r>
    </w:p>
    <w:p w14:paraId="2AD3325B" w14:textId="0CEC2C4E" w:rsidR="008D5546" w:rsidRDefault="008D5546" w:rsidP="00FB7933">
      <w:pPr>
        <w:pStyle w:val="31"/>
        <w:numPr>
          <w:ilvl w:val="2"/>
          <w:numId w:val="1"/>
        </w:numPr>
        <w:ind w:left="0" w:firstLine="0"/>
      </w:pPr>
      <w:bookmarkStart w:id="222" w:name="_Toc74818545"/>
      <w:r w:rsidRPr="009B669E">
        <w:t>Дерево решений</w:t>
      </w:r>
      <w:bookmarkEnd w:id="222"/>
    </w:p>
    <w:p w14:paraId="4AAEBE73" w14:textId="4AC536FB" w:rsidR="00942C42" w:rsidRDefault="00B605EA" w:rsidP="00AA063B">
      <w:pPr>
        <w:pStyle w:val="O"/>
        <w:rPr>
          <w:rFonts w:ascii="Arial" w:hAnsi="Arial" w:cs="Arial"/>
          <w:color w:val="202122"/>
          <w:sz w:val="21"/>
          <w:szCs w:val="21"/>
          <w:shd w:val="clear" w:color="auto" w:fill="FFFFFF"/>
        </w:rPr>
      </w:pPr>
      <w:r w:rsidRPr="00CA2BFC">
        <w:rPr>
          <w:i/>
          <w:iCs/>
        </w:rPr>
        <w:t>Дерево</w:t>
      </w:r>
      <w:r w:rsidR="007104B7">
        <w:rPr>
          <w:i/>
          <w:iCs/>
        </w:rPr>
        <w:t xml:space="preserve"> решений </w:t>
      </w:r>
      <w:r w:rsidR="007104B7" w:rsidRPr="00AD4145">
        <w:t>(</w:t>
      </w:r>
      <w:r w:rsidR="007104B7" w:rsidRPr="00AD4145">
        <w:rPr>
          <w:lang w:val="en-US"/>
        </w:rPr>
        <w:t>DTC</w:t>
      </w:r>
      <w:r w:rsidR="00A420F9" w:rsidRPr="00A420F9">
        <w:t xml:space="preserve">, </w:t>
      </w:r>
      <w:r w:rsidR="00A420F9">
        <w:t>Decision</w:t>
      </w:r>
      <w:r w:rsidR="00A420F9" w:rsidRPr="00A420F9">
        <w:t xml:space="preserve"> </w:t>
      </w:r>
      <w:r w:rsidR="00A420F9">
        <w:t>Tree</w:t>
      </w:r>
      <w:r w:rsidR="00A420F9" w:rsidRPr="00A420F9">
        <w:t xml:space="preserve"> </w:t>
      </w:r>
      <w:r w:rsidR="00A420F9">
        <w:t>Classifier</w:t>
      </w:r>
      <w:r w:rsidR="007104B7" w:rsidRPr="00AD4145">
        <w:t>)</w:t>
      </w:r>
      <w:r>
        <w:t xml:space="preserve"> – модель прогнозирования. </w:t>
      </w:r>
      <w:r w:rsidR="004910F9">
        <w:t>На основе входных данных дерево решений</w:t>
      </w:r>
      <w:r>
        <w:t xml:space="preserve"> </w:t>
      </w:r>
      <w:r w:rsidRPr="00B605EA">
        <w:t>прогнозирует значение целевой переменной путем изучения простых правил принятия решений if-then-else</w:t>
      </w:r>
      <w:r>
        <w:rPr>
          <w:rFonts w:ascii="Arial" w:hAnsi="Arial" w:cs="Arial"/>
          <w:color w:val="202122"/>
          <w:sz w:val="21"/>
          <w:szCs w:val="21"/>
          <w:shd w:val="clear" w:color="auto" w:fill="FFFFFF"/>
        </w:rPr>
        <w:t xml:space="preserve">. </w:t>
      </w:r>
      <w:r w:rsidR="004910F9" w:rsidRPr="004910F9">
        <w:t>Такие деревья очень схожи с бинарными деревьями поиска.</w:t>
      </w:r>
    </w:p>
    <w:p w14:paraId="5A2BB19C" w14:textId="77777777" w:rsidR="00AA063B" w:rsidRDefault="004910F9" w:rsidP="00AA063B">
      <w:pPr>
        <w:pStyle w:val="O"/>
        <w:ind w:firstLine="0"/>
        <w:jc w:val="center"/>
        <w:rPr>
          <w:color w:val="auto"/>
          <w:sz w:val="20"/>
          <w:szCs w:val="20"/>
        </w:rPr>
      </w:pPr>
      <w:r>
        <w:rPr>
          <w:noProof/>
          <w:shd w:val="clear" w:color="auto" w:fill="FFFFFF"/>
          <w:lang w:val="en-US" w:eastAsia="en-US"/>
        </w:rPr>
        <w:drawing>
          <wp:inline distT="0" distB="0" distL="0" distR="0" wp14:anchorId="3C640D87" wp14:editId="489C0556">
            <wp:extent cx="1442799" cy="957532"/>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 t="-530" r="5091"/>
                    <a:stretch/>
                  </pic:blipFill>
                  <pic:spPr bwMode="auto">
                    <a:xfrm>
                      <a:off x="0" y="0"/>
                      <a:ext cx="1475338" cy="979127"/>
                    </a:xfrm>
                    <a:prstGeom prst="rect">
                      <a:avLst/>
                    </a:prstGeom>
                    <a:noFill/>
                    <a:ln>
                      <a:noFill/>
                    </a:ln>
                    <a:extLst>
                      <a:ext uri="{53640926-AAD7-44D8-BBD7-CCE9431645EC}">
                        <a14:shadowObscured xmlns:a14="http://schemas.microsoft.com/office/drawing/2010/main"/>
                      </a:ext>
                    </a:extLst>
                  </pic:spPr>
                </pic:pic>
              </a:graphicData>
            </a:graphic>
          </wp:inline>
        </w:drawing>
      </w:r>
    </w:p>
    <w:p w14:paraId="76F26F0A" w14:textId="060BE499" w:rsidR="004910F9" w:rsidRPr="002649B4" w:rsidRDefault="004910F9" w:rsidP="00AA063B">
      <w:pPr>
        <w:pStyle w:val="O"/>
        <w:ind w:firstLine="0"/>
        <w:jc w:val="center"/>
      </w:pPr>
      <w:r w:rsidRPr="0055010A">
        <w:rPr>
          <w:color w:val="auto"/>
          <w:sz w:val="20"/>
          <w:szCs w:val="20"/>
        </w:rPr>
        <w:t xml:space="preserve">Рисунок </w:t>
      </w:r>
      <w:r w:rsidR="00115786" w:rsidRPr="0055010A">
        <w:rPr>
          <w:i/>
          <w:iCs/>
          <w:color w:val="auto"/>
          <w:sz w:val="20"/>
          <w:szCs w:val="20"/>
        </w:rPr>
        <w:fldChar w:fldCharType="begin"/>
      </w:r>
      <w:r w:rsidR="00115786" w:rsidRPr="0055010A">
        <w:rPr>
          <w:color w:val="auto"/>
          <w:sz w:val="20"/>
          <w:szCs w:val="20"/>
        </w:rPr>
        <w:instrText xml:space="preserve"> SEQ Рисунок \* ARABIC </w:instrText>
      </w:r>
      <w:r w:rsidR="00115786" w:rsidRPr="0055010A">
        <w:rPr>
          <w:i/>
          <w:iCs/>
          <w:color w:val="auto"/>
          <w:sz w:val="20"/>
          <w:szCs w:val="20"/>
        </w:rPr>
        <w:fldChar w:fldCharType="separate"/>
      </w:r>
      <w:r w:rsidR="00411EFC">
        <w:rPr>
          <w:noProof/>
          <w:color w:val="auto"/>
          <w:sz w:val="20"/>
          <w:szCs w:val="20"/>
        </w:rPr>
        <w:t>1</w:t>
      </w:r>
      <w:r w:rsidR="00115786" w:rsidRPr="0055010A">
        <w:rPr>
          <w:i/>
          <w:iCs/>
          <w:noProof/>
          <w:color w:val="auto"/>
          <w:sz w:val="20"/>
          <w:szCs w:val="20"/>
        </w:rPr>
        <w:fldChar w:fldCharType="end"/>
      </w:r>
      <w:r w:rsidRPr="0055010A">
        <w:rPr>
          <w:color w:val="auto"/>
          <w:sz w:val="20"/>
          <w:szCs w:val="20"/>
        </w:rPr>
        <w:t>. Структура дерева решений</w:t>
      </w:r>
    </w:p>
    <w:p w14:paraId="2A5AC124" w14:textId="21572014" w:rsidR="009B669E" w:rsidRPr="002649B4" w:rsidRDefault="004910F9" w:rsidP="00564FF2">
      <w:pPr>
        <w:pStyle w:val="O"/>
        <w:spacing w:before="120"/>
      </w:pPr>
      <w:r w:rsidRPr="004910F9">
        <w:lastRenderedPageBreak/>
        <w:t xml:space="preserve">В корневом узле располагается множество входных данных, в листовых </w:t>
      </w:r>
      <w:r w:rsidRPr="00311289">
        <w:t>узлах</w:t>
      </w:r>
      <w:r w:rsidR="00311289">
        <w:t> </w:t>
      </w:r>
      <w:r w:rsidR="00311289" w:rsidRPr="004910F9">
        <w:t>–</w:t>
      </w:r>
      <w:r w:rsidR="00311289">
        <w:t> </w:t>
      </w:r>
      <w:r w:rsidRPr="00311289">
        <w:t>значение</w:t>
      </w:r>
      <w:r w:rsidRPr="004910F9">
        <w:t xml:space="preserve"> целевой функции, в остальных узлах – правило перехода, определяющее по какому из ребер идти. </w:t>
      </w:r>
      <w:r w:rsidR="002649B4">
        <w:t xml:space="preserve">Главными параметрами алгоритма принцип формирования правил перехода и критерий остановки. </w:t>
      </w:r>
      <w:r w:rsidRPr="004910F9">
        <w:t xml:space="preserve">Правило перехода, или правило разбиения данных на подмножества на текущем узле, </w:t>
      </w:r>
      <w:r w:rsidR="002649B4">
        <w:t xml:space="preserve">зачастую </w:t>
      </w:r>
      <w:r w:rsidRPr="004910F9">
        <w:t>определятся из условия минимизации среднего значения энтропии внутри этих подмножеств.</w:t>
      </w:r>
      <w:r w:rsidR="00075FC8">
        <w:t xml:space="preserve"> То есть атрибут и правило разбиения в узле, выбираются так, чтобы результирующие подмножества включали образцы с одинаковыми метками. </w:t>
      </w:r>
      <w:r w:rsidR="002649B4">
        <w:t>Остановка</w:t>
      </w:r>
      <w:r w:rsidR="00075FC8">
        <w:t xml:space="preserve"> алгоритма</w:t>
      </w:r>
      <w:r w:rsidR="002649B4">
        <w:t xml:space="preserve"> как правило задается глубиной дерева.</w:t>
      </w:r>
    </w:p>
    <w:p w14:paraId="59085D0B" w14:textId="49F5DC34" w:rsidR="009B669E" w:rsidRDefault="009B669E" w:rsidP="00FB7933">
      <w:pPr>
        <w:pStyle w:val="31"/>
        <w:numPr>
          <w:ilvl w:val="2"/>
          <w:numId w:val="1"/>
        </w:numPr>
        <w:ind w:left="0" w:firstLine="0"/>
      </w:pPr>
      <w:bookmarkStart w:id="223" w:name="_Toc74818546"/>
      <w:r w:rsidRPr="009B669E">
        <w:t>Случайный л</w:t>
      </w:r>
      <w:r w:rsidR="004910F9">
        <w:t>е</w:t>
      </w:r>
      <w:r w:rsidRPr="009B669E">
        <w:t>с</w:t>
      </w:r>
      <w:bookmarkEnd w:id="223"/>
    </w:p>
    <w:p w14:paraId="418D82D9" w14:textId="5973176C" w:rsidR="004910F9" w:rsidRPr="00311289" w:rsidRDefault="004910F9" w:rsidP="00311289">
      <w:pPr>
        <w:pStyle w:val="O"/>
      </w:pPr>
      <w:r w:rsidRPr="00311289">
        <w:t>В основе метода</w:t>
      </w:r>
      <w:r w:rsidR="007104B7">
        <w:t xml:space="preserve"> </w:t>
      </w:r>
      <w:r w:rsidR="007104B7" w:rsidRPr="007104B7">
        <w:rPr>
          <w:i/>
          <w:iCs/>
        </w:rPr>
        <w:t xml:space="preserve">случайного леса </w:t>
      </w:r>
      <w:r w:rsidR="007104B7" w:rsidRPr="00AD4145">
        <w:t>(</w:t>
      </w:r>
      <w:r w:rsidR="007104B7" w:rsidRPr="00AD4145">
        <w:rPr>
          <w:lang w:val="en-US"/>
        </w:rPr>
        <w:t>RF</w:t>
      </w:r>
      <w:r w:rsidR="00A420F9" w:rsidRPr="00A420F9">
        <w:t xml:space="preserve">, </w:t>
      </w:r>
      <w:r w:rsidR="00A420F9">
        <w:rPr>
          <w:lang w:val="en-US"/>
        </w:rPr>
        <w:t>Random</w:t>
      </w:r>
      <w:r w:rsidR="00A420F9" w:rsidRPr="00A420F9">
        <w:t xml:space="preserve"> </w:t>
      </w:r>
      <w:r w:rsidR="00A420F9">
        <w:rPr>
          <w:lang w:val="en-US"/>
        </w:rPr>
        <w:t>Forest</w:t>
      </w:r>
      <w:r w:rsidR="007104B7" w:rsidRPr="00AD4145">
        <w:t>)</w:t>
      </w:r>
      <w:r w:rsidRPr="00311289">
        <w:t xml:space="preserve"> лежит использование </w:t>
      </w:r>
      <w:r w:rsidRPr="00A420F9">
        <w:t>ансамбля</w:t>
      </w:r>
      <w:r w:rsidRPr="007104B7">
        <w:t xml:space="preserve"> деревьев решений</w:t>
      </w:r>
      <w:r w:rsidRPr="00311289">
        <w:t>. На вход каждому дереву поступает некоторое подмножество тренировочных данных, причем эти подмножества для разных деревьев не пересекаются. После чего, на полученной выборке, происходит построение дерева решений. Результатом прогноза ансамбля деревьев решений будет класс, который набрал наибольшее количество «голосов».</w:t>
      </w:r>
      <w:r w:rsidR="00075FC8">
        <w:t xml:space="preserve"> Главными параметрами алгоритма являются число деревьев, принцип формирования правил перехода и критерий остановки для каждого дерева.</w:t>
      </w:r>
    </w:p>
    <w:p w14:paraId="6023BB7D" w14:textId="51551E3C" w:rsidR="008D5546" w:rsidRDefault="00C73C83" w:rsidP="00FB7933">
      <w:pPr>
        <w:pStyle w:val="31"/>
        <w:numPr>
          <w:ilvl w:val="2"/>
          <w:numId w:val="1"/>
        </w:numPr>
        <w:ind w:left="0" w:firstLine="0"/>
      </w:pPr>
      <w:bookmarkStart w:id="224" w:name="_Toc74818547"/>
      <w:r>
        <w:t>М</w:t>
      </w:r>
      <w:r w:rsidR="008D5546" w:rsidRPr="009B669E">
        <w:t>етод опорных векторов</w:t>
      </w:r>
      <w:bookmarkEnd w:id="224"/>
    </w:p>
    <w:p w14:paraId="2BEB9354" w14:textId="09583E09" w:rsidR="00CC75D4" w:rsidRDefault="00311289" w:rsidP="00311289">
      <w:pPr>
        <w:pStyle w:val="O"/>
        <w:rPr>
          <w:shd w:val="clear" w:color="auto" w:fill="FFFFFF"/>
        </w:rPr>
      </w:pPr>
      <w:r>
        <w:rPr>
          <w:shd w:val="clear" w:color="auto" w:fill="FFFFFF"/>
        </w:rPr>
        <w:t xml:space="preserve">Основная </w:t>
      </w:r>
      <w:r w:rsidR="00CA2BFC">
        <w:rPr>
          <w:shd w:val="clear" w:color="auto" w:fill="FFFFFF"/>
        </w:rPr>
        <w:t>цель</w:t>
      </w:r>
      <w:r>
        <w:rPr>
          <w:shd w:val="clear" w:color="auto" w:fill="FFFFFF"/>
        </w:rPr>
        <w:t xml:space="preserve"> </w:t>
      </w:r>
      <w:r>
        <w:rPr>
          <w:i/>
          <w:iCs/>
          <w:shd w:val="clear" w:color="auto" w:fill="FFFFFF"/>
        </w:rPr>
        <w:t xml:space="preserve">метода опорных </w:t>
      </w:r>
      <w:r w:rsidRPr="007104B7">
        <w:rPr>
          <w:i/>
          <w:iCs/>
          <w:shd w:val="clear" w:color="auto" w:fill="FFFFFF"/>
        </w:rPr>
        <w:t xml:space="preserve">векторов </w:t>
      </w:r>
      <w:r w:rsidRPr="00AD4145">
        <w:rPr>
          <w:shd w:val="clear" w:color="auto" w:fill="FFFFFF"/>
        </w:rPr>
        <w:t>(</w:t>
      </w:r>
      <w:r w:rsidRPr="00AD4145">
        <w:rPr>
          <w:shd w:val="clear" w:color="auto" w:fill="FFFFFF"/>
          <w:lang w:val="en-US"/>
        </w:rPr>
        <w:t>SVM</w:t>
      </w:r>
      <w:r w:rsidR="00A420F9" w:rsidRPr="00A420F9">
        <w:rPr>
          <w:shd w:val="clear" w:color="auto" w:fill="FFFFFF"/>
        </w:rPr>
        <w:t xml:space="preserve">, </w:t>
      </w:r>
      <w:r w:rsidR="00A420F9">
        <w:rPr>
          <w:shd w:val="clear" w:color="auto" w:fill="FFFFFF"/>
          <w:lang w:val="en-US"/>
        </w:rPr>
        <w:t>Support</w:t>
      </w:r>
      <w:r w:rsidR="00A420F9" w:rsidRPr="00A420F9">
        <w:rPr>
          <w:shd w:val="clear" w:color="auto" w:fill="FFFFFF"/>
        </w:rPr>
        <w:t xml:space="preserve"> </w:t>
      </w:r>
      <w:r w:rsidR="00A420F9">
        <w:rPr>
          <w:shd w:val="clear" w:color="auto" w:fill="FFFFFF"/>
          <w:lang w:val="en-US"/>
        </w:rPr>
        <w:t>Vector</w:t>
      </w:r>
      <w:r w:rsidR="00A420F9" w:rsidRPr="00A420F9">
        <w:rPr>
          <w:shd w:val="clear" w:color="auto" w:fill="FFFFFF"/>
        </w:rPr>
        <w:t xml:space="preserve"> </w:t>
      </w:r>
      <w:r w:rsidR="00A420F9">
        <w:rPr>
          <w:shd w:val="clear" w:color="auto" w:fill="FFFFFF"/>
          <w:lang w:val="en-US"/>
        </w:rPr>
        <w:t>Machine</w:t>
      </w:r>
      <w:r w:rsidRPr="00AD4145">
        <w:rPr>
          <w:shd w:val="clear" w:color="auto" w:fill="FFFFFF"/>
        </w:rPr>
        <w:t>)</w:t>
      </w:r>
      <w:r>
        <w:rPr>
          <w:shd w:val="clear" w:color="auto" w:fill="FFFFFF"/>
        </w:rPr>
        <w:t xml:space="preserve"> </w:t>
      </w:r>
      <w:r w:rsidR="00CA2BFC">
        <w:rPr>
          <w:shd w:val="clear" w:color="auto" w:fill="FFFFFF"/>
        </w:rPr>
        <w:t xml:space="preserve">состоит в том, чтобы найти разделяющую гиперплоскость в </w:t>
      </w:r>
      <w:r w:rsidR="00CA2BFC">
        <w:rPr>
          <w:shd w:val="clear" w:color="auto" w:fill="FFFFFF"/>
          <w:lang w:val="en-US"/>
        </w:rPr>
        <w:t>N</w:t>
      </w:r>
      <w:r w:rsidR="00CA2BFC" w:rsidRPr="00CA2BFC">
        <w:rPr>
          <w:shd w:val="clear" w:color="auto" w:fill="FFFFFF"/>
        </w:rPr>
        <w:t>-</w:t>
      </w:r>
      <w:r w:rsidR="00CA2BFC">
        <w:rPr>
          <w:shd w:val="clear" w:color="auto" w:fill="FFFFFF"/>
        </w:rPr>
        <w:t>мерном пространстве</w:t>
      </w:r>
      <w:r w:rsidR="00CA2BFC" w:rsidRPr="00CA2BFC">
        <w:rPr>
          <w:shd w:val="clear" w:color="auto" w:fill="FFFFFF"/>
        </w:rPr>
        <w:t xml:space="preserve"> </w:t>
      </w:r>
      <w:r w:rsidR="00CA2BFC">
        <w:rPr>
          <w:shd w:val="clear" w:color="auto" w:fill="FFFFFF"/>
        </w:rPr>
        <w:t>признаков, которая четко классифицирует эти признаки</w:t>
      </w:r>
      <w:r>
        <w:rPr>
          <w:shd w:val="clear" w:color="auto" w:fill="FFFFFF"/>
        </w:rPr>
        <w:t xml:space="preserve">. </w:t>
      </w:r>
    </w:p>
    <w:p w14:paraId="7DBDB532" w14:textId="659F50CC" w:rsidR="00311289" w:rsidRDefault="00CC75D4" w:rsidP="00311289">
      <w:pPr>
        <w:pStyle w:val="O"/>
        <w:rPr>
          <w:shd w:val="clear" w:color="auto" w:fill="FFFFFF"/>
        </w:rPr>
      </w:pPr>
      <w:r>
        <w:rPr>
          <w:shd w:val="clear" w:color="auto" w:fill="FFFFFF"/>
        </w:rPr>
        <w:t xml:space="preserve">В классической версии </w:t>
      </w:r>
      <w:r>
        <w:rPr>
          <w:shd w:val="clear" w:color="auto" w:fill="FFFFFF"/>
          <w:lang w:val="en-US"/>
        </w:rPr>
        <w:t>SVM</w:t>
      </w:r>
      <w:r w:rsidRPr="00311289">
        <w:rPr>
          <w:shd w:val="clear" w:color="auto" w:fill="FFFFFF"/>
        </w:rPr>
        <w:t xml:space="preserve"> </w:t>
      </w:r>
      <w:r>
        <w:rPr>
          <w:shd w:val="clear" w:color="auto" w:fill="FFFFFF"/>
        </w:rPr>
        <w:t xml:space="preserve">– бинарный классификатор. </w:t>
      </w:r>
      <w:r w:rsidR="00CA2BFC">
        <w:rPr>
          <w:shd w:val="clear" w:color="auto" w:fill="FFFFFF"/>
        </w:rPr>
        <w:t>Чтобы разделить два класса точек данных, может быть выбрано множество гиперплоскостей</w:t>
      </w:r>
      <w:r w:rsidR="00311289">
        <w:rPr>
          <w:shd w:val="clear" w:color="auto" w:fill="FFFFFF"/>
        </w:rPr>
        <w:t xml:space="preserve">. </w:t>
      </w:r>
      <w:r w:rsidR="00CA2BFC">
        <w:rPr>
          <w:shd w:val="clear" w:color="auto" w:fill="FFFFFF"/>
        </w:rPr>
        <w:t xml:space="preserve">Искомой </w:t>
      </w:r>
      <w:r w:rsidR="00CA2BFC" w:rsidRPr="00A420F9">
        <w:rPr>
          <w:shd w:val="clear" w:color="auto" w:fill="FFFFFF"/>
        </w:rPr>
        <w:t>р</w:t>
      </w:r>
      <w:r w:rsidR="00311289" w:rsidRPr="00A420F9">
        <w:rPr>
          <w:shd w:val="clear" w:color="auto" w:fill="FFFFFF"/>
        </w:rPr>
        <w:t>азделяющей</w:t>
      </w:r>
      <w:r w:rsidR="00311289">
        <w:rPr>
          <w:i/>
          <w:iCs/>
          <w:shd w:val="clear" w:color="auto" w:fill="FFFFFF"/>
        </w:rPr>
        <w:t xml:space="preserve"> </w:t>
      </w:r>
      <w:r w:rsidR="00311289" w:rsidRPr="00A420F9">
        <w:rPr>
          <w:shd w:val="clear" w:color="auto" w:fill="FFFFFF"/>
        </w:rPr>
        <w:t>гиперплоскостью</w:t>
      </w:r>
      <w:r w:rsidR="00311289">
        <w:rPr>
          <w:shd w:val="clear" w:color="auto" w:fill="FFFFFF"/>
        </w:rPr>
        <w:t xml:space="preserve"> будет гиперплоскость, максимизирующая расстояние </w:t>
      </w:r>
      <w:r>
        <w:rPr>
          <w:shd w:val="clear" w:color="auto" w:fill="FFFFFF"/>
        </w:rPr>
        <w:t>до точек данных обоих классов.</w:t>
      </w:r>
      <w:r w:rsidR="00311289">
        <w:rPr>
          <w:shd w:val="clear" w:color="auto" w:fill="FFFFFF"/>
        </w:rPr>
        <w:t xml:space="preserve"> </w:t>
      </w:r>
      <w:r>
        <w:rPr>
          <w:shd w:val="clear" w:color="auto" w:fill="FFFFFF"/>
        </w:rPr>
        <w:t>Ч</w:t>
      </w:r>
      <w:r w:rsidR="00311289">
        <w:rPr>
          <w:shd w:val="clear" w:color="auto" w:fill="FFFFFF"/>
        </w:rPr>
        <w:t xml:space="preserve">ем больше </w:t>
      </w:r>
      <w:r>
        <w:rPr>
          <w:shd w:val="clear" w:color="auto" w:fill="FFFFFF"/>
        </w:rPr>
        <w:t xml:space="preserve">это расстояние, </w:t>
      </w:r>
      <w:r w:rsidR="00311289">
        <w:rPr>
          <w:shd w:val="clear" w:color="auto" w:fill="FFFFFF"/>
        </w:rPr>
        <w:t xml:space="preserve">тем меньше будет средняя ошибка классификатора. </w:t>
      </w:r>
    </w:p>
    <w:p w14:paraId="4B86214A" w14:textId="7618609F" w:rsidR="009B669E" w:rsidRPr="00CC75D4" w:rsidRDefault="00CC75D4" w:rsidP="00311289">
      <w:pPr>
        <w:pStyle w:val="O"/>
        <w:rPr>
          <w:shd w:val="clear" w:color="auto" w:fill="FFFFFF"/>
        </w:rPr>
      </w:pPr>
      <w:r>
        <w:rPr>
          <w:shd w:val="clear" w:color="auto" w:fill="FFFFFF"/>
        </w:rPr>
        <w:t xml:space="preserve">Так как в данной работе необходимо классифицировать на несколько классов, то будет использоваться модифицированная версия </w:t>
      </w:r>
      <w:r>
        <w:rPr>
          <w:shd w:val="clear" w:color="auto" w:fill="FFFFFF"/>
          <w:lang w:val="en-US"/>
        </w:rPr>
        <w:t>SVM</w:t>
      </w:r>
      <w:r w:rsidRPr="00CC75D4">
        <w:rPr>
          <w:shd w:val="clear" w:color="auto" w:fill="FFFFFF"/>
        </w:rPr>
        <w:t xml:space="preserve"> </w:t>
      </w:r>
      <w:r>
        <w:rPr>
          <w:shd w:val="clear" w:color="auto" w:fill="FFFFFF"/>
        </w:rPr>
        <w:t>–</w:t>
      </w:r>
      <w:r w:rsidR="007104B7" w:rsidRPr="007104B7">
        <w:rPr>
          <w:shd w:val="clear" w:color="auto" w:fill="FFFFFF"/>
        </w:rPr>
        <w:t xml:space="preserve"> </w:t>
      </w:r>
      <w:r w:rsidR="007104B7" w:rsidRPr="007104B7">
        <w:rPr>
          <w:i/>
          <w:iCs/>
          <w:shd w:val="clear" w:color="auto" w:fill="FFFFFF"/>
        </w:rPr>
        <w:t>мультиклассовый метод опорных векторов</w:t>
      </w:r>
      <w:r w:rsidR="00564FF2" w:rsidRPr="00564FF2">
        <w:rPr>
          <w:i/>
          <w:iCs/>
          <w:shd w:val="clear" w:color="auto" w:fill="FFFFFF"/>
        </w:rPr>
        <w:t xml:space="preserve">. </w:t>
      </w:r>
      <w:r w:rsidR="00F20331">
        <w:rPr>
          <w:shd w:val="clear" w:color="auto" w:fill="FFFFFF"/>
        </w:rPr>
        <w:t xml:space="preserve">Главными параметрами алгоритма являются </w:t>
      </w:r>
      <w:r w:rsidR="00930B78">
        <w:rPr>
          <w:shd w:val="clear" w:color="auto" w:fill="FFFFFF"/>
        </w:rPr>
        <w:t xml:space="preserve">функция </w:t>
      </w:r>
      <w:r w:rsidR="000E046B">
        <w:rPr>
          <w:shd w:val="clear" w:color="auto" w:fill="FFFFFF"/>
        </w:rPr>
        <w:t>ядр</w:t>
      </w:r>
      <w:r w:rsidR="00930B78">
        <w:rPr>
          <w:shd w:val="clear" w:color="auto" w:fill="FFFFFF"/>
        </w:rPr>
        <w:t>а</w:t>
      </w:r>
      <w:r w:rsidR="00A420F9" w:rsidRPr="00A420F9">
        <w:rPr>
          <w:shd w:val="clear" w:color="auto" w:fill="FFFFFF"/>
        </w:rPr>
        <w:t xml:space="preserve"> </w:t>
      </w:r>
      <w:r w:rsidR="00A420F9">
        <w:rPr>
          <w:shd w:val="clear" w:color="auto" w:fill="FFFFFF"/>
        </w:rPr>
        <w:t>и</w:t>
      </w:r>
      <w:r w:rsidR="00A420F9" w:rsidRPr="00A420F9">
        <w:rPr>
          <w:shd w:val="clear" w:color="auto" w:fill="FFFFFF"/>
        </w:rPr>
        <w:t xml:space="preserve"> </w:t>
      </w:r>
      <w:r w:rsidR="00A420F9">
        <w:rPr>
          <w:shd w:val="clear" w:color="auto" w:fill="FFFFFF"/>
        </w:rPr>
        <w:t>параметр регуляризации</w:t>
      </w:r>
      <w:r w:rsidR="000E046B">
        <w:rPr>
          <w:shd w:val="clear" w:color="auto" w:fill="FFFFFF"/>
        </w:rPr>
        <w:t xml:space="preserve">. </w:t>
      </w:r>
      <w:r w:rsidR="00A420F9" w:rsidRPr="00930B78">
        <w:t xml:space="preserve">Функция ядра позволяет </w:t>
      </w:r>
      <w:r w:rsidR="00A420F9">
        <w:t>строить модели с использованием нелинейных разделявших гиперплоскостей</w:t>
      </w:r>
      <w:r w:rsidR="00A420F9" w:rsidRPr="00930B78">
        <w:t>.</w:t>
      </w:r>
      <w:r w:rsidR="00A420F9">
        <w:t xml:space="preserve"> </w:t>
      </w:r>
      <w:r w:rsidR="000E046B">
        <w:rPr>
          <w:shd w:val="clear" w:color="auto" w:fill="FFFFFF"/>
        </w:rPr>
        <w:t xml:space="preserve">Параметр регуляризации позволяет отрегулировать гладкость </w:t>
      </w:r>
      <w:r w:rsidR="000E046B">
        <w:rPr>
          <w:shd w:val="clear" w:color="auto" w:fill="FFFFFF"/>
        </w:rPr>
        <w:lastRenderedPageBreak/>
        <w:t>классификации объектов обучающей выборки. Низка</w:t>
      </w:r>
      <w:r w:rsidR="00930B78">
        <w:rPr>
          <w:shd w:val="clear" w:color="auto" w:fill="FFFFFF"/>
        </w:rPr>
        <w:t>я</w:t>
      </w:r>
      <w:r w:rsidR="000E046B">
        <w:rPr>
          <w:shd w:val="clear" w:color="auto" w:fill="FFFFFF"/>
        </w:rPr>
        <w:t xml:space="preserve"> </w:t>
      </w:r>
      <w:r w:rsidR="000E046B" w:rsidRPr="00930B78">
        <w:t>гладкость приведет к большой ошибке на тренировочной выборке, высокая к переобучению.</w:t>
      </w:r>
      <w:r w:rsidR="00930B78" w:rsidRPr="00930B78">
        <w:t xml:space="preserve"> </w:t>
      </w:r>
    </w:p>
    <w:p w14:paraId="3804B2E9" w14:textId="5F00B942" w:rsidR="009B669E" w:rsidRDefault="00CC75D4" w:rsidP="00FB7933">
      <w:pPr>
        <w:pStyle w:val="31"/>
        <w:numPr>
          <w:ilvl w:val="2"/>
          <w:numId w:val="1"/>
        </w:numPr>
        <w:ind w:left="0" w:firstLine="0"/>
      </w:pPr>
      <w:bookmarkStart w:id="225" w:name="_Toc74818548"/>
      <w:r>
        <w:t xml:space="preserve">Метод </w:t>
      </w:r>
      <w:r w:rsidR="007104B7">
        <w:rPr>
          <w:lang w:val="en-US"/>
        </w:rPr>
        <w:t>k</w:t>
      </w:r>
      <w:r w:rsidR="009B669E" w:rsidRPr="009B669E">
        <w:t>-ближайших соседей</w:t>
      </w:r>
      <w:bookmarkEnd w:id="225"/>
    </w:p>
    <w:p w14:paraId="61289286" w14:textId="73E38E64" w:rsidR="00CC75D4" w:rsidRDefault="00CC75D4" w:rsidP="00326D11">
      <w:pPr>
        <w:pStyle w:val="O"/>
      </w:pPr>
      <w:r w:rsidRPr="00D31DC9">
        <w:t>Метод</w:t>
      </w:r>
      <w:r>
        <w:rPr>
          <w:i/>
          <w:iCs/>
        </w:rPr>
        <w:t xml:space="preserve"> </w:t>
      </w:r>
      <w:r>
        <w:rPr>
          <w:i/>
          <w:iCs/>
          <w:lang w:val="en-US"/>
        </w:rPr>
        <w:t>K</w:t>
      </w:r>
      <w:r>
        <w:rPr>
          <w:i/>
          <w:iCs/>
        </w:rPr>
        <w:t xml:space="preserve">-ближайших соседей </w:t>
      </w:r>
      <w:r w:rsidRPr="00AD4145">
        <w:t>(</w:t>
      </w:r>
      <w:r w:rsidRPr="00AD4145">
        <w:rPr>
          <w:lang w:val="en-US"/>
        </w:rPr>
        <w:t>K</w:t>
      </w:r>
      <w:r w:rsidRPr="00AD4145">
        <w:t>NN</w:t>
      </w:r>
      <w:r w:rsidR="00D31DC9" w:rsidRPr="00D31DC9">
        <w:t xml:space="preserve">, </w:t>
      </w:r>
      <w:r w:rsidR="00D31DC9" w:rsidRPr="00326D11">
        <w:t>K-Nearest Neighbor</w:t>
      </w:r>
      <w:r w:rsidRPr="00AD4145">
        <w:t>)</w:t>
      </w:r>
      <w:r w:rsidR="00326D11" w:rsidRPr="00326D11">
        <w:t xml:space="preserve"> - </w:t>
      </w:r>
      <w:r>
        <w:t xml:space="preserve">метрический алгоритм для автоматической классификации объектов. Объект присваивается тому классу, который является наиболее распространённым среди </w:t>
      </w:r>
      <w:r>
        <w:rPr>
          <w:lang w:val="en-US"/>
        </w:rPr>
        <w:t>k</w:t>
      </w:r>
      <w:r>
        <w:t>-соседей данного элемента, классы которых уже известны.</w:t>
      </w:r>
    </w:p>
    <w:p w14:paraId="6C8A1BBC" w14:textId="77777777" w:rsidR="00CC75D4" w:rsidRDefault="00CC75D4" w:rsidP="00CC75D4">
      <w:pPr>
        <w:pStyle w:val="ae"/>
      </w:pPr>
      <w:r>
        <w:rPr>
          <w:shd w:val="clear" w:color="auto" w:fill="FFFFFF"/>
        </w:rPr>
        <w:t>Для классификации каждого из объектов тестовой выборки необходимо последовательно выполнить следующие операции:</w:t>
      </w:r>
    </w:p>
    <w:p w14:paraId="0956DB35" w14:textId="027C8701" w:rsidR="00CC75D4" w:rsidRDefault="00CC75D4" w:rsidP="00082889">
      <w:pPr>
        <w:pStyle w:val="ae"/>
        <w:numPr>
          <w:ilvl w:val="0"/>
          <w:numId w:val="5"/>
        </w:numPr>
        <w:rPr>
          <w:shd w:val="clear" w:color="auto" w:fill="FFFFFF"/>
        </w:rPr>
      </w:pPr>
      <w:r>
        <w:t>Вычислить расстояние до каждого из объектов обучающей выборки</w:t>
      </w:r>
      <w:r w:rsidRPr="00CC75D4">
        <w:t>;</w:t>
      </w:r>
    </w:p>
    <w:p w14:paraId="642446E9" w14:textId="7E53DD7E" w:rsidR="00CC75D4" w:rsidRDefault="00CC75D4" w:rsidP="00082889">
      <w:pPr>
        <w:pStyle w:val="ae"/>
        <w:numPr>
          <w:ilvl w:val="0"/>
          <w:numId w:val="5"/>
        </w:numPr>
        <w:rPr>
          <w:shd w:val="clear" w:color="auto" w:fill="FFFFFF"/>
        </w:rPr>
      </w:pPr>
      <w:r>
        <w:t>Отобрать k объектов обучающей выборки, расстояние до которых минимально</w:t>
      </w:r>
      <w:r w:rsidRPr="00CC75D4">
        <w:t>;</w:t>
      </w:r>
    </w:p>
    <w:p w14:paraId="740A8E26" w14:textId="3EF52CE5" w:rsidR="009B669E" w:rsidRDefault="00CC75D4" w:rsidP="00082889">
      <w:pPr>
        <w:pStyle w:val="ae"/>
        <w:numPr>
          <w:ilvl w:val="0"/>
          <w:numId w:val="5"/>
        </w:numPr>
      </w:pPr>
      <w:r>
        <w:t>Класс классифицируемого объекта — это класс, наиболее часто встречающийся среди k ближайших соседей</w:t>
      </w:r>
      <w:r w:rsidRPr="00CC75D4">
        <w:t>.</w:t>
      </w:r>
    </w:p>
    <w:p w14:paraId="5EC83005" w14:textId="6C861BC3" w:rsidR="00C83763" w:rsidRDefault="00C83763" w:rsidP="002C625B">
      <w:pPr>
        <w:pStyle w:val="ae"/>
        <w:ind w:firstLine="363"/>
      </w:pPr>
      <w:r>
        <w:t>Основными параметрами модели являются выбор числа соседей</w:t>
      </w:r>
      <w:r w:rsidR="00F71D3E">
        <w:t xml:space="preserve"> </w:t>
      </w:r>
      <w:r w:rsidR="00F71D3E">
        <w:rPr>
          <w:lang w:val="en-US"/>
        </w:rPr>
        <w:t>k</w:t>
      </w:r>
      <w:r w:rsidR="00692EB3">
        <w:t>,</w:t>
      </w:r>
      <w:r w:rsidR="00F71D3E" w:rsidRPr="00F71D3E">
        <w:t xml:space="preserve"> </w:t>
      </w:r>
      <w:r w:rsidR="00F71D3E">
        <w:t>метрик</w:t>
      </w:r>
      <w:r w:rsidR="00692EB3">
        <w:t>а</w:t>
      </w:r>
      <w:r w:rsidR="00F71D3E">
        <w:t xml:space="preserve"> и весов</w:t>
      </w:r>
      <w:r w:rsidR="00692EB3">
        <w:t>ая</w:t>
      </w:r>
      <w:r w:rsidR="00F71D3E">
        <w:t xml:space="preserve"> функц</w:t>
      </w:r>
      <w:r w:rsidR="00692EB3">
        <w:t>ия</w:t>
      </w:r>
      <w:r w:rsidR="00F71D3E">
        <w:t xml:space="preserve"> учета </w:t>
      </w:r>
      <w:r w:rsidR="00692EB3">
        <w:t>близости соседа</w:t>
      </w:r>
      <w:r w:rsidR="00F71D3E">
        <w:t>.</w:t>
      </w:r>
      <w:r>
        <w:t xml:space="preserve"> </w:t>
      </w:r>
    </w:p>
    <w:p w14:paraId="0B8B450E" w14:textId="6D37E0BD" w:rsidR="00EA19EA" w:rsidRDefault="00951022" w:rsidP="00FB7933">
      <w:pPr>
        <w:pStyle w:val="31"/>
        <w:numPr>
          <w:ilvl w:val="2"/>
          <w:numId w:val="1"/>
        </w:numPr>
        <w:ind w:left="0" w:firstLine="0"/>
      </w:pPr>
      <w:bookmarkStart w:id="226" w:name="_Toc74818549"/>
      <w:r>
        <w:t>Одноуровневый</w:t>
      </w:r>
      <w:r w:rsidR="00EA19EA" w:rsidRPr="009B669E">
        <w:t xml:space="preserve"> пер</w:t>
      </w:r>
      <w:r>
        <w:t>с</w:t>
      </w:r>
      <w:r w:rsidR="00EA19EA" w:rsidRPr="009B669E">
        <w:t>ептрон</w:t>
      </w:r>
      <w:bookmarkEnd w:id="226"/>
    </w:p>
    <w:p w14:paraId="5954BE27" w14:textId="5B149C58" w:rsidR="00EA19EA" w:rsidRDefault="00951022" w:rsidP="00652F81">
      <w:pPr>
        <w:pStyle w:val="O"/>
        <w:rPr>
          <w:color w:val="2E2E2E"/>
        </w:rPr>
      </w:pPr>
      <w:r>
        <w:rPr>
          <w:i/>
          <w:iCs/>
        </w:rPr>
        <w:t>Одноуровневый</w:t>
      </w:r>
      <w:r w:rsidR="00EA19EA" w:rsidRPr="00EA19EA">
        <w:rPr>
          <w:i/>
          <w:iCs/>
        </w:rPr>
        <w:t xml:space="preserve"> пер</w:t>
      </w:r>
      <w:r w:rsidR="0061159F">
        <w:rPr>
          <w:i/>
          <w:iCs/>
        </w:rPr>
        <w:t>с</w:t>
      </w:r>
      <w:r w:rsidR="00EA19EA" w:rsidRPr="00EA19EA">
        <w:rPr>
          <w:i/>
          <w:iCs/>
        </w:rPr>
        <w:t xml:space="preserve">ептрон </w:t>
      </w:r>
      <w:r w:rsidR="00EA19EA" w:rsidRPr="00AD4145">
        <w:t>(</w:t>
      </w:r>
      <w:r w:rsidR="00B17A15">
        <w:rPr>
          <w:sz w:val="22"/>
          <w:szCs w:val="22"/>
          <w:lang w:val="en-US"/>
        </w:rPr>
        <w:t>SLP</w:t>
      </w:r>
      <w:r w:rsidR="00905844" w:rsidRPr="00BB712F">
        <w:t>, Si</w:t>
      </w:r>
      <w:r w:rsidR="00BB712F" w:rsidRPr="00BB712F">
        <w:t>n</w:t>
      </w:r>
      <w:r w:rsidR="00905844" w:rsidRPr="00BB712F">
        <w:t>gle Layer Perceptron</w:t>
      </w:r>
      <w:r w:rsidR="00EA19EA" w:rsidRPr="00BB712F">
        <w:t>)</w:t>
      </w:r>
      <w:r w:rsidR="00EA19EA">
        <w:t xml:space="preserve"> представляет собой</w:t>
      </w:r>
      <w:r w:rsidR="005D1876">
        <w:t xml:space="preserve"> </w:t>
      </w:r>
      <w:proofErr w:type="spellStart"/>
      <w:r w:rsidR="005D1876">
        <w:t>полносвязную</w:t>
      </w:r>
      <w:proofErr w:type="spellEnd"/>
      <w:r w:rsidR="005D1876">
        <w:t xml:space="preserve"> </w:t>
      </w:r>
      <w:r w:rsidR="00EA19EA">
        <w:t xml:space="preserve">нейронную сеть </w:t>
      </w:r>
      <w:r w:rsidR="00BB712F">
        <w:rPr>
          <w:lang w:val="en-US"/>
        </w:rPr>
        <w:t>c</w:t>
      </w:r>
      <w:r w:rsidR="00BB712F">
        <w:t xml:space="preserve"> одним скрытым слоем</w:t>
      </w:r>
      <w:r w:rsidR="00EA19EA">
        <w:t>.</w:t>
      </w:r>
      <w:r w:rsidR="00652F81">
        <w:t xml:space="preserve"> </w:t>
      </w:r>
      <w:r w:rsidR="00EA19EA">
        <w:rPr>
          <w:color w:val="2E2E2E"/>
        </w:rPr>
        <w:t xml:space="preserve">Структура </w:t>
      </w:r>
      <w:r w:rsidR="00B17A15">
        <w:rPr>
          <w:sz w:val="22"/>
          <w:szCs w:val="22"/>
          <w:lang w:val="en-US"/>
        </w:rPr>
        <w:t>SLP</w:t>
      </w:r>
      <w:r w:rsidR="00EA19EA">
        <w:rPr>
          <w:color w:val="2E2E2E"/>
        </w:rPr>
        <w:t>:</w:t>
      </w:r>
    </w:p>
    <w:p w14:paraId="7FAA9B8A" w14:textId="2D1FCBD6" w:rsidR="00652F81" w:rsidRPr="00652F81" w:rsidRDefault="00EA19EA" w:rsidP="00082889">
      <w:pPr>
        <w:pStyle w:val="ae"/>
        <w:numPr>
          <w:ilvl w:val="0"/>
          <w:numId w:val="6"/>
        </w:numPr>
        <w:rPr>
          <w:color w:val="2E2E2E"/>
        </w:rPr>
      </w:pPr>
      <w:r>
        <w:rPr>
          <w:color w:val="222222"/>
          <w:shd w:val="clear" w:color="auto" w:fill="FFFFFF"/>
        </w:rPr>
        <w:t>Входной слой. Во входной слой поступают исходные данные, и передаются дальнейшим слоям.</w:t>
      </w:r>
      <w:r w:rsidR="002F2654">
        <w:rPr>
          <w:color w:val="222222"/>
          <w:shd w:val="clear" w:color="auto" w:fill="FFFFFF"/>
        </w:rPr>
        <w:t xml:space="preserve"> Размер входного слоя задается размеро</w:t>
      </w:r>
      <w:r w:rsidR="00BC4041">
        <w:rPr>
          <w:color w:val="222222"/>
          <w:shd w:val="clear" w:color="auto" w:fill="FFFFFF"/>
        </w:rPr>
        <w:t>м</w:t>
      </w:r>
      <w:r w:rsidR="002F2654">
        <w:rPr>
          <w:color w:val="222222"/>
          <w:shd w:val="clear" w:color="auto" w:fill="FFFFFF"/>
        </w:rPr>
        <w:t xml:space="preserve"> входного вектора признаков.</w:t>
      </w:r>
    </w:p>
    <w:p w14:paraId="2E3B0914" w14:textId="181C9CA8" w:rsidR="00EA19EA" w:rsidRPr="00652F81" w:rsidRDefault="00951022" w:rsidP="00082889">
      <w:pPr>
        <w:pStyle w:val="ae"/>
        <w:numPr>
          <w:ilvl w:val="0"/>
          <w:numId w:val="6"/>
        </w:numPr>
        <w:rPr>
          <w:color w:val="2E2E2E"/>
        </w:rPr>
      </w:pPr>
      <w:r>
        <w:rPr>
          <w:color w:val="222222"/>
          <w:shd w:val="clear" w:color="auto" w:fill="FFFFFF"/>
        </w:rPr>
        <w:t xml:space="preserve">Один </w:t>
      </w:r>
      <w:r w:rsidR="00EA19EA" w:rsidRPr="00652F81">
        <w:rPr>
          <w:color w:val="222222"/>
          <w:shd w:val="clear" w:color="auto" w:fill="FFFFFF"/>
        </w:rPr>
        <w:t>скрыты</w:t>
      </w:r>
      <w:r>
        <w:rPr>
          <w:color w:val="222222"/>
          <w:shd w:val="clear" w:color="auto" w:fill="FFFFFF"/>
        </w:rPr>
        <w:t>й</w:t>
      </w:r>
      <w:r w:rsidR="00EA19EA" w:rsidRPr="00652F81">
        <w:rPr>
          <w:color w:val="222222"/>
          <w:shd w:val="clear" w:color="auto" w:fill="FFFFFF"/>
        </w:rPr>
        <w:t xml:space="preserve"> сло</w:t>
      </w:r>
      <w:r>
        <w:rPr>
          <w:color w:val="222222"/>
          <w:shd w:val="clear" w:color="auto" w:fill="FFFFFF"/>
        </w:rPr>
        <w:t>й</w:t>
      </w:r>
      <w:r w:rsidR="00EA19EA" w:rsidRPr="00652F81">
        <w:rPr>
          <w:color w:val="222222"/>
          <w:shd w:val="clear" w:color="auto" w:fill="FFFFFF"/>
        </w:rPr>
        <w:t xml:space="preserve">. </w:t>
      </w:r>
      <w:r>
        <w:rPr>
          <w:color w:val="222222"/>
          <w:shd w:val="clear" w:color="auto" w:fill="FFFFFF"/>
        </w:rPr>
        <w:t xml:space="preserve"> </w:t>
      </w:r>
      <w:r w:rsidR="00EA19EA" w:rsidRPr="00652F81">
        <w:rPr>
          <w:color w:val="222222"/>
          <w:shd w:val="clear" w:color="auto" w:fill="FFFFFF"/>
        </w:rPr>
        <w:t xml:space="preserve">В </w:t>
      </w:r>
      <w:r>
        <w:rPr>
          <w:color w:val="222222"/>
          <w:shd w:val="clear" w:color="auto" w:fill="FFFFFF"/>
        </w:rPr>
        <w:t>нем п</w:t>
      </w:r>
      <w:r w:rsidR="00EA19EA" w:rsidRPr="00652F81">
        <w:rPr>
          <w:color w:val="222222"/>
          <w:shd w:val="clear" w:color="auto" w:fill="FFFFFF"/>
        </w:rPr>
        <w:t>роисходит взвешенное суммирование выходных сигналов предыдущего слоя и формирование выхода посредством</w:t>
      </w:r>
      <w:r w:rsidR="00652F81" w:rsidRPr="00652F81">
        <w:rPr>
          <w:color w:val="222222"/>
          <w:shd w:val="clear" w:color="auto" w:fill="FFFFFF"/>
        </w:rPr>
        <w:t xml:space="preserve"> </w:t>
      </w:r>
      <w:r w:rsidR="00652F81">
        <w:rPr>
          <w:color w:val="222222"/>
          <w:shd w:val="clear" w:color="auto" w:fill="FFFFFF"/>
        </w:rPr>
        <w:t>нелинейной</w:t>
      </w:r>
      <w:r w:rsidR="00EA19EA" w:rsidRPr="00652F81">
        <w:rPr>
          <w:color w:val="222222"/>
          <w:shd w:val="clear" w:color="auto" w:fill="FFFFFF"/>
        </w:rPr>
        <w:t xml:space="preserve"> функции активации.</w:t>
      </w:r>
      <w:r w:rsidR="001E3399">
        <w:rPr>
          <w:color w:val="222222"/>
          <w:shd w:val="clear" w:color="auto" w:fill="FFFFFF"/>
        </w:rPr>
        <w:t xml:space="preserve"> Выбор размера скрытого слоя является одним из главных параметров алгоритма.</w:t>
      </w:r>
    </w:p>
    <w:p w14:paraId="29D81B2F" w14:textId="392F87FB" w:rsidR="00EA19EA" w:rsidRDefault="00EA19EA" w:rsidP="00082889">
      <w:pPr>
        <w:pStyle w:val="ae"/>
        <w:numPr>
          <w:ilvl w:val="0"/>
          <w:numId w:val="6"/>
        </w:numPr>
        <w:rPr>
          <w:color w:val="2E2E2E"/>
        </w:rPr>
      </w:pPr>
      <w:r>
        <w:rPr>
          <w:color w:val="222222"/>
          <w:shd w:val="clear" w:color="auto" w:fill="FFFFFF"/>
        </w:rPr>
        <w:t>Выходной слой. Вывод результата. В данной работе выходом будет распределения вероятностей принадлежности к определённому классу.</w:t>
      </w:r>
      <w:r w:rsidR="00B4053C">
        <w:rPr>
          <w:color w:val="222222"/>
          <w:shd w:val="clear" w:color="auto" w:fill="FFFFFF"/>
        </w:rPr>
        <w:t xml:space="preserve"> Размер выходного слоя определяется из задачи. Для детектирования на выходе будет 2 узла, для классификации </w:t>
      </w:r>
      <w:r w:rsidR="002F2654">
        <w:rPr>
          <w:color w:val="222222"/>
          <w:shd w:val="clear" w:color="auto" w:fill="FFFFFF"/>
        </w:rPr>
        <w:t xml:space="preserve">число </w:t>
      </w:r>
      <w:r w:rsidR="00B4053C">
        <w:rPr>
          <w:color w:val="222222"/>
          <w:shd w:val="clear" w:color="auto" w:fill="FFFFFF"/>
        </w:rPr>
        <w:t>узлов</w:t>
      </w:r>
      <w:r w:rsidR="002F2654">
        <w:rPr>
          <w:color w:val="222222"/>
          <w:shd w:val="clear" w:color="auto" w:fill="FFFFFF"/>
        </w:rPr>
        <w:t xml:space="preserve"> равно числу классов</w:t>
      </w:r>
      <w:r w:rsidR="00B4053C">
        <w:rPr>
          <w:color w:val="222222"/>
          <w:shd w:val="clear" w:color="auto" w:fill="FFFFFF"/>
        </w:rPr>
        <w:t>.</w:t>
      </w:r>
    </w:p>
    <w:p w14:paraId="79A00437" w14:textId="7CE7B239" w:rsidR="00B4053C" w:rsidRDefault="00EA19EA" w:rsidP="00B4053C">
      <w:pPr>
        <w:pStyle w:val="O"/>
        <w:ind w:firstLine="360"/>
        <w:rPr>
          <w:shd w:val="clear" w:color="auto" w:fill="FFFFFF"/>
        </w:rPr>
      </w:pPr>
      <w:r>
        <w:rPr>
          <w:shd w:val="clear" w:color="auto" w:fill="FFFFFF"/>
        </w:rPr>
        <w:lastRenderedPageBreak/>
        <w:t xml:space="preserve">Сигналы между нейронами разных слоев сети передаются через соединения </w:t>
      </w:r>
      <w:r w:rsidRPr="005D1876">
        <w:rPr>
          <w:shd w:val="clear" w:color="auto" w:fill="FFFFFF"/>
        </w:rPr>
        <w:t>синапсов</w:t>
      </w:r>
      <w:r>
        <w:rPr>
          <w:shd w:val="clear" w:color="auto" w:fill="FFFFFF"/>
        </w:rPr>
        <w:t xml:space="preserve">. У </w:t>
      </w:r>
      <w:r w:rsidR="005D1876">
        <w:rPr>
          <w:shd w:val="clear" w:color="auto" w:fill="FFFFFF"/>
        </w:rPr>
        <w:t xml:space="preserve">каждого </w:t>
      </w:r>
      <w:r>
        <w:rPr>
          <w:shd w:val="clear" w:color="auto" w:fill="FFFFFF"/>
        </w:rPr>
        <w:t>синапс</w:t>
      </w:r>
      <w:r w:rsidR="005D1876">
        <w:rPr>
          <w:shd w:val="clear" w:color="auto" w:fill="FFFFFF"/>
        </w:rPr>
        <w:t>а</w:t>
      </w:r>
      <w:r>
        <w:rPr>
          <w:shd w:val="clear" w:color="auto" w:fill="FFFFFF"/>
        </w:rPr>
        <w:t xml:space="preserve"> есть 1 параметр — </w:t>
      </w:r>
      <w:r w:rsidRPr="005D1876">
        <w:rPr>
          <w:shd w:val="clear" w:color="auto" w:fill="FFFFFF"/>
        </w:rPr>
        <w:t>вес</w:t>
      </w:r>
      <w:r>
        <w:rPr>
          <w:shd w:val="clear" w:color="auto" w:fill="FFFFFF"/>
        </w:rPr>
        <w:t>. Благодаря ему, входная информация изменяется, когда передается от одного нейрона к другому.</w:t>
      </w:r>
      <w:r w:rsidR="00B17A15">
        <w:rPr>
          <w:shd w:val="clear" w:color="auto" w:fill="FFFFFF"/>
        </w:rPr>
        <w:t xml:space="preserve"> </w:t>
      </w:r>
    </w:p>
    <w:p w14:paraId="3429A2C2" w14:textId="511DD41B" w:rsidR="00B4053C" w:rsidRPr="00571FEC" w:rsidRDefault="00B17A15" w:rsidP="00571FEC">
      <w:pPr>
        <w:pStyle w:val="O"/>
        <w:ind w:firstLine="360"/>
        <w:rPr>
          <w:shd w:val="clear" w:color="auto" w:fill="FFFFFF"/>
        </w:rPr>
      </w:pPr>
      <w:r>
        <w:rPr>
          <w:shd w:val="clear" w:color="auto" w:fill="FFFFFF"/>
        </w:rPr>
        <w:t xml:space="preserve">Процесс обучения персептрона состоит в подборе весов модели путем минимизации функции ошибки. В задаче классификации </w:t>
      </w:r>
      <w:r w:rsidR="00B4053C">
        <w:rPr>
          <w:shd w:val="clear" w:color="auto" w:fill="FFFFFF"/>
        </w:rPr>
        <w:t xml:space="preserve">в качестве функции ошибки </w:t>
      </w:r>
      <w:r>
        <w:rPr>
          <w:shd w:val="clear" w:color="auto" w:fill="FFFFFF"/>
        </w:rPr>
        <w:t xml:space="preserve">используется </w:t>
      </w:r>
      <w:r w:rsidR="00B4053C">
        <w:rPr>
          <w:shd w:val="clear" w:color="auto" w:fill="FFFFFF"/>
        </w:rPr>
        <w:t>кросс-энтропия. Наиболее эффективным оптимизационным алгоритмом для поиска минимума функции ошибки сейчас является Adam</w:t>
      </w:r>
      <w:r w:rsidR="00B4053C" w:rsidRPr="00B4053C">
        <w:rPr>
          <w:shd w:val="clear" w:color="auto" w:fill="FFFFFF"/>
        </w:rPr>
        <w:t xml:space="preserve"> (</w:t>
      </w:r>
      <w:r w:rsidR="00B4053C">
        <w:rPr>
          <w:shd w:val="clear" w:color="auto" w:fill="FFFFFF"/>
        </w:rPr>
        <w:t>adaptive moment estimation</w:t>
      </w:r>
      <w:r w:rsidR="00B4053C" w:rsidRPr="00B4053C">
        <w:rPr>
          <w:shd w:val="clear" w:color="auto" w:fill="FFFFFF"/>
        </w:rPr>
        <w:t>)</w:t>
      </w:r>
      <w:r w:rsidR="00B4053C">
        <w:rPr>
          <w:shd w:val="clear" w:color="auto" w:fill="FFFFFF"/>
        </w:rPr>
        <w:t>.</w:t>
      </w:r>
    </w:p>
    <w:p w14:paraId="6C8874A3" w14:textId="371D77C1" w:rsidR="0033326D" w:rsidRPr="0065499F" w:rsidRDefault="00E53CEA" w:rsidP="00FB7933">
      <w:pPr>
        <w:pStyle w:val="22"/>
        <w:numPr>
          <w:ilvl w:val="1"/>
          <w:numId w:val="1"/>
        </w:numPr>
        <w:ind w:left="0" w:firstLine="0"/>
        <w:rPr>
          <w:b/>
          <w:bCs/>
          <w:sz w:val="24"/>
          <w:szCs w:val="24"/>
        </w:rPr>
      </w:pPr>
      <w:bookmarkStart w:id="227" w:name="_Toc74818550"/>
      <w:r w:rsidRPr="0065499F">
        <w:rPr>
          <w:b/>
          <w:bCs/>
          <w:sz w:val="24"/>
          <w:szCs w:val="24"/>
        </w:rPr>
        <w:t>Метрики качества алгоритмов классификации</w:t>
      </w:r>
      <w:bookmarkEnd w:id="227"/>
    </w:p>
    <w:p w14:paraId="1EAF0ABC" w14:textId="4F5CA6C8" w:rsidR="00E6280E" w:rsidRPr="00422F06" w:rsidRDefault="008C2959" w:rsidP="00B464FD">
      <w:pPr>
        <w:pStyle w:val="O"/>
      </w:pPr>
      <w:r>
        <w:t>Дл</w:t>
      </w:r>
      <w:r w:rsidR="00C25C6C">
        <w:t xml:space="preserve">я оценки качества работы </w:t>
      </w:r>
      <w:r w:rsidR="00C25C6C" w:rsidRPr="00422F06">
        <w:t>классификатора</w:t>
      </w:r>
      <w:r w:rsidR="00311E10" w:rsidRPr="00422F06">
        <w:t xml:space="preserve"> на тестовой выборке</w:t>
      </w:r>
      <w:r w:rsidR="00C25C6C" w:rsidRPr="00422F06">
        <w:t xml:space="preserve">, </w:t>
      </w:r>
      <w:r w:rsidR="003310A6" w:rsidRPr="00422F06">
        <w:t>используются</w:t>
      </w:r>
      <w:r w:rsidR="00311E10">
        <w:t xml:space="preserve"> различные</w:t>
      </w:r>
      <w:r w:rsidR="003310A6">
        <w:t xml:space="preserve"> </w:t>
      </w:r>
      <w:r w:rsidR="000F3768">
        <w:t xml:space="preserve">численные </w:t>
      </w:r>
      <w:r w:rsidR="005D1968">
        <w:t>оценки</w:t>
      </w:r>
      <w:r w:rsidR="00311E10">
        <w:t>.</w:t>
      </w:r>
      <w:r w:rsidR="0061159F">
        <w:t xml:space="preserve"> </w:t>
      </w:r>
      <w:r w:rsidR="00B33210">
        <w:t>В простейшем случае</w:t>
      </w:r>
      <w:r w:rsidR="00F115C6">
        <w:t xml:space="preserve"> такой </w:t>
      </w:r>
      <w:r w:rsidR="00311E10">
        <w:t>метрикой</w:t>
      </w:r>
      <w:r w:rsidR="00F115C6">
        <w:t xml:space="preserve"> может быть доля верных </w:t>
      </w:r>
      <w:r w:rsidR="001427AF">
        <w:t>предсказаний</w:t>
      </w:r>
      <w:r w:rsidR="00656127">
        <w:t xml:space="preserve"> </w:t>
      </w:r>
      <w:r w:rsidR="00F868A0" w:rsidRPr="00A4632A">
        <w:rPr>
          <w:i/>
          <w:iCs/>
          <w:lang w:val="en-US"/>
        </w:rPr>
        <w:t>Accuracy</w:t>
      </w:r>
      <w:r w:rsidR="00B464FD">
        <w:t xml:space="preserve">, которая определяется как отношение числа верных предсказаний к </w:t>
      </w:r>
      <w:r w:rsidR="00E6280E" w:rsidRPr="00422F06">
        <w:t>числ</w:t>
      </w:r>
      <w:r w:rsidR="00B464FD">
        <w:t>у</w:t>
      </w:r>
      <w:r w:rsidR="00E6280E" w:rsidRPr="00422F06">
        <w:t xml:space="preserve"> </w:t>
      </w:r>
      <w:r w:rsidR="00311E10" w:rsidRPr="00422F06">
        <w:t xml:space="preserve">объектов </w:t>
      </w:r>
      <w:r w:rsidR="00E6280E" w:rsidRPr="00422F06">
        <w:t>в тестовой выборке.</w:t>
      </w:r>
      <w:r w:rsidR="001427AF" w:rsidRPr="00422F06">
        <w:t xml:space="preserve"> </w:t>
      </w:r>
      <w:r w:rsidR="00F81DD1" w:rsidRPr="00422F06">
        <w:t xml:space="preserve">Однако </w:t>
      </w:r>
      <w:r w:rsidR="00BE5DF9" w:rsidRPr="00422F06">
        <w:t xml:space="preserve">такая метрика </w:t>
      </w:r>
      <w:r w:rsidR="001F5430" w:rsidRPr="00422F06">
        <w:t>присваивает всем ответам одинаковый вес</w:t>
      </w:r>
      <w:r w:rsidR="000F4104" w:rsidRPr="00422F06">
        <w:t xml:space="preserve">, </w:t>
      </w:r>
      <w:r w:rsidR="001758E0" w:rsidRPr="00422F06">
        <w:t xml:space="preserve">вследствие </w:t>
      </w:r>
      <w:r w:rsidR="000F4104" w:rsidRPr="00422F06">
        <w:t>чего ее можно применять только в случае сбалансированных</w:t>
      </w:r>
      <w:r w:rsidR="00311E10" w:rsidRPr="00422F06">
        <w:t xml:space="preserve"> наборов</w:t>
      </w:r>
      <w:r w:rsidR="000F4104" w:rsidRPr="00422F06">
        <w:t xml:space="preserve"> данных</w:t>
      </w:r>
      <w:r w:rsidR="001F5430" w:rsidRPr="00422F06">
        <w:t xml:space="preserve">. </w:t>
      </w:r>
    </w:p>
    <w:p w14:paraId="52BA716B" w14:textId="33C774C1" w:rsidR="00E6280E" w:rsidRDefault="00E6280E" w:rsidP="00E47D2B">
      <w:pPr>
        <w:pStyle w:val="O"/>
      </w:pPr>
      <w:r w:rsidRPr="00422F06">
        <w:t xml:space="preserve">Для определения качества </w:t>
      </w:r>
      <w:r w:rsidR="00E16B0D" w:rsidRPr="00422F06">
        <w:t xml:space="preserve">работы </w:t>
      </w:r>
      <w:r w:rsidRPr="00422F06">
        <w:t>классификатора</w:t>
      </w:r>
      <w:r w:rsidR="00E16B0D" w:rsidRPr="00422F06">
        <w:t xml:space="preserve"> на несбалансированных</w:t>
      </w:r>
      <w:r w:rsidR="00E16B0D">
        <w:t xml:space="preserve"> </w:t>
      </w:r>
      <w:r w:rsidR="00E37955">
        <w:t>данных</w:t>
      </w:r>
      <w:r w:rsidR="00C90898">
        <w:t xml:space="preserve"> </w:t>
      </w:r>
      <w:r w:rsidR="00E37955" w:rsidRPr="00E6280E">
        <w:t>необходимо</w:t>
      </w:r>
      <w:r w:rsidRPr="00E6280E">
        <w:t xml:space="preserve"> использовать точность </w:t>
      </w:r>
      <w:r w:rsidR="00E37955">
        <w:t>(</w:t>
      </w:r>
      <w:r w:rsidRPr="00E62668">
        <w:rPr>
          <w:i/>
          <w:iCs/>
        </w:rPr>
        <w:t>Precision</w:t>
      </w:r>
      <w:r w:rsidRPr="00E6280E">
        <w:t>) и полноту (</w:t>
      </w:r>
      <w:r w:rsidRPr="00E62668">
        <w:rPr>
          <w:i/>
          <w:iCs/>
        </w:rPr>
        <w:t>Recall</w:t>
      </w:r>
      <w:r w:rsidRPr="00E6280E">
        <w:t>) работы алгоритма:</w:t>
      </w:r>
    </w:p>
    <w:tbl>
      <w:tblPr>
        <w:tblW w:w="9634" w:type="dxa"/>
        <w:tblLook w:val="01E0" w:firstRow="1" w:lastRow="1" w:firstColumn="1" w:lastColumn="1" w:noHBand="0" w:noVBand="0"/>
      </w:tblPr>
      <w:tblGrid>
        <w:gridCol w:w="8987"/>
        <w:gridCol w:w="647"/>
      </w:tblGrid>
      <w:tr w:rsidR="00E62668" w:rsidRPr="009E412C" w14:paraId="2DB3CB09" w14:textId="77777777" w:rsidTr="00414BB8">
        <w:tc>
          <w:tcPr>
            <w:tcW w:w="8987" w:type="dxa"/>
            <w:hideMark/>
          </w:tcPr>
          <w:p w14:paraId="116DDC29" w14:textId="6D7CA14D" w:rsidR="00FB49A4" w:rsidRPr="002C625B" w:rsidRDefault="00BA3EC6" w:rsidP="00E47D2B">
            <w:pPr>
              <w:pStyle w:val="af3"/>
              <w:spacing w:line="360" w:lineRule="auto"/>
              <w:ind w:firstLine="0"/>
              <w:jc w:val="center"/>
              <w:rPr>
                <w:iCs/>
                <w:sz w:val="22"/>
                <w:szCs w:val="22"/>
                <w:lang w:val="en-US" w:eastAsia="en-US"/>
              </w:rPr>
            </w:pPr>
            <m:oMathPara>
              <m:oMath>
                <m:r>
                  <m:rPr>
                    <m:sty m:val="p"/>
                  </m:rPr>
                  <w:rPr>
                    <w:rFonts w:ascii="Cambria Math" w:hAnsi="Cambria Math"/>
                    <w:sz w:val="22"/>
                    <w:szCs w:val="22"/>
                  </w:rPr>
                  <m:t>Precision</m:t>
                </m:r>
                <m:r>
                  <m:rPr>
                    <m:sty m:val="p"/>
                  </m:rPr>
                  <w:rPr>
                    <w:rFonts w:ascii="Cambria Math" w:hAnsi="Cambria Math"/>
                    <w:sz w:val="22"/>
                    <w:szCs w:val="22"/>
                    <w:lang w:eastAsia="en-US"/>
                  </w:rPr>
                  <m:t>=</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TP</m:t>
                    </m:r>
                  </m:num>
                  <m:den>
                    <m:r>
                      <m:rPr>
                        <m:sty m:val="p"/>
                      </m:rPr>
                      <w:rPr>
                        <w:rFonts w:ascii="Cambria Math" w:hAnsi="Cambria Math"/>
                        <w:sz w:val="22"/>
                        <w:szCs w:val="22"/>
                        <w:lang w:val="en-US" w:eastAsia="en-US"/>
                      </w:rPr>
                      <m:t>TP+FP</m:t>
                    </m:r>
                  </m:den>
                </m:f>
              </m:oMath>
            </m:oMathPara>
          </w:p>
        </w:tc>
        <w:tc>
          <w:tcPr>
            <w:tcW w:w="647" w:type="dxa"/>
            <w:vAlign w:val="center"/>
          </w:tcPr>
          <w:p w14:paraId="3EA3D1C8" w14:textId="77777777" w:rsidR="00E62668" w:rsidRPr="009E412C" w:rsidRDefault="00E62668" w:rsidP="00311E18">
            <w:pPr>
              <w:pStyle w:val="af3"/>
              <w:spacing w:line="360" w:lineRule="auto"/>
              <w:ind w:firstLine="0"/>
              <w:jc w:val="right"/>
              <w:rPr>
                <w:i/>
                <w:sz w:val="24"/>
                <w:lang w:val="ru-RU" w:eastAsia="en-US"/>
              </w:rPr>
            </w:pPr>
          </w:p>
        </w:tc>
      </w:tr>
      <w:tr w:rsidR="00FB49A4" w:rsidRPr="009E412C" w14:paraId="24AA7D29" w14:textId="77777777" w:rsidTr="00FB49A4">
        <w:tc>
          <w:tcPr>
            <w:tcW w:w="8987" w:type="dxa"/>
            <w:hideMark/>
          </w:tcPr>
          <w:p w14:paraId="271ADACF" w14:textId="5349124D" w:rsidR="00FB49A4" w:rsidRPr="002C625B" w:rsidRDefault="00BA3EC6" w:rsidP="00E47D2B">
            <w:pPr>
              <w:pStyle w:val="af3"/>
              <w:spacing w:line="360" w:lineRule="auto"/>
              <w:ind w:firstLine="0"/>
              <w:jc w:val="center"/>
              <w:rPr>
                <w:rFonts w:ascii="Cambria Math" w:hAnsi="Cambria Math"/>
                <w:sz w:val="22"/>
                <w:szCs w:val="22"/>
                <w:oMath/>
              </w:rPr>
            </w:pPr>
            <m:oMathPara>
              <m:oMath>
                <m:r>
                  <m:rPr>
                    <m:sty m:val="p"/>
                  </m:rPr>
                  <w:rPr>
                    <w:rFonts w:ascii="Cambria Math" w:hAnsi="Cambria Math"/>
                    <w:sz w:val="22"/>
                    <w:szCs w:val="22"/>
                  </w:rPr>
                  <m:t>Recall=</m:t>
                </m:r>
                <m:f>
                  <m:fPr>
                    <m:ctrlPr>
                      <w:rPr>
                        <w:rFonts w:ascii="Cambria Math" w:hAnsi="Cambria Math"/>
                        <w:iCs/>
                        <w:sz w:val="22"/>
                        <w:szCs w:val="22"/>
                      </w:rPr>
                    </m:ctrlPr>
                  </m:fPr>
                  <m:num>
                    <m:r>
                      <m:rPr>
                        <m:sty m:val="p"/>
                      </m:rPr>
                      <w:rPr>
                        <w:rFonts w:ascii="Cambria Math" w:hAnsi="Cambria Math"/>
                        <w:sz w:val="22"/>
                        <w:szCs w:val="22"/>
                      </w:rPr>
                      <m:t>TP</m:t>
                    </m:r>
                  </m:num>
                  <m:den>
                    <m:r>
                      <m:rPr>
                        <m:sty m:val="p"/>
                      </m:rPr>
                      <w:rPr>
                        <w:rFonts w:ascii="Cambria Math" w:hAnsi="Cambria Math"/>
                        <w:sz w:val="22"/>
                        <w:szCs w:val="22"/>
                      </w:rPr>
                      <m:t>TP+FN</m:t>
                    </m:r>
                  </m:den>
                </m:f>
              </m:oMath>
            </m:oMathPara>
          </w:p>
        </w:tc>
        <w:tc>
          <w:tcPr>
            <w:tcW w:w="647" w:type="dxa"/>
            <w:vAlign w:val="center"/>
          </w:tcPr>
          <w:p w14:paraId="4C48EC9F" w14:textId="77777777" w:rsidR="00FB49A4" w:rsidRPr="009E412C" w:rsidRDefault="00FB49A4" w:rsidP="00311E18">
            <w:pPr>
              <w:pStyle w:val="af3"/>
              <w:spacing w:line="360" w:lineRule="auto"/>
              <w:ind w:firstLine="0"/>
              <w:jc w:val="right"/>
              <w:rPr>
                <w:i/>
                <w:sz w:val="24"/>
                <w:lang w:val="ru-RU" w:eastAsia="en-US"/>
              </w:rPr>
            </w:pPr>
          </w:p>
        </w:tc>
      </w:tr>
    </w:tbl>
    <w:p w14:paraId="0EA5D618" w14:textId="77777777" w:rsidR="00D72418" w:rsidRDefault="00E6280E" w:rsidP="00E47D2B">
      <w:pPr>
        <w:pStyle w:val="O"/>
      </w:pPr>
      <w:r w:rsidRPr="009E412C">
        <w:t>где TP - число верных предсказаний, FP - число ложн</w:t>
      </w:r>
      <w:r w:rsidR="00B83256" w:rsidRPr="009E412C">
        <w:t>оположительных предсказаний</w:t>
      </w:r>
      <w:r w:rsidRPr="009E412C">
        <w:t xml:space="preserve">, FN - число </w:t>
      </w:r>
      <w:r w:rsidR="00B83256" w:rsidRPr="009E412C">
        <w:t>ложноотрицательных.</w:t>
      </w:r>
      <w:r w:rsidR="002C25AC" w:rsidRPr="009E412C">
        <w:t xml:space="preserve"> </w:t>
      </w:r>
    </w:p>
    <w:p w14:paraId="7FCC5903" w14:textId="2F774BDB" w:rsidR="00826EA3" w:rsidRPr="009E412C" w:rsidRDefault="00E6280E" w:rsidP="00E47D2B">
      <w:pPr>
        <w:pStyle w:val="O"/>
      </w:pPr>
      <w:r w:rsidRPr="009E412C">
        <w:t xml:space="preserve">В качестве одной из метрик также можно использовать </w:t>
      </w:r>
      <w:r w:rsidR="00D30788">
        <w:rPr>
          <w:i/>
          <w:iCs/>
          <w:lang w:val="en-US"/>
        </w:rPr>
        <w:t>F</w:t>
      </w:r>
      <w:r w:rsidR="00D30788" w:rsidRPr="00D30788">
        <w:rPr>
          <w:i/>
          <w:iCs/>
        </w:rPr>
        <w:noBreakHyphen/>
      </w:r>
      <w:r w:rsidR="00652084" w:rsidRPr="009E412C">
        <w:rPr>
          <w:i/>
          <w:iCs/>
          <w:lang w:val="en-US"/>
        </w:rPr>
        <w:t>s</w:t>
      </w:r>
      <w:r w:rsidRPr="009E412C">
        <w:rPr>
          <w:i/>
          <w:iCs/>
        </w:rPr>
        <w:t>core</w:t>
      </w:r>
      <w:r w:rsidRPr="009E412C">
        <w:t>, являющийся средним гармоническим между точностью и полнотой:</w:t>
      </w:r>
    </w:p>
    <w:tbl>
      <w:tblPr>
        <w:tblW w:w="9634" w:type="dxa"/>
        <w:tblLook w:val="01E0" w:firstRow="1" w:lastRow="1" w:firstColumn="1" w:lastColumn="1" w:noHBand="0" w:noVBand="0"/>
      </w:tblPr>
      <w:tblGrid>
        <w:gridCol w:w="8987"/>
        <w:gridCol w:w="647"/>
      </w:tblGrid>
      <w:tr w:rsidR="002C25AC" w:rsidRPr="009E412C" w14:paraId="643AA8F4" w14:textId="77777777" w:rsidTr="00414BB8">
        <w:tc>
          <w:tcPr>
            <w:tcW w:w="8987" w:type="dxa"/>
            <w:hideMark/>
          </w:tcPr>
          <w:p w14:paraId="345759CC" w14:textId="3AB71F99" w:rsidR="002C25AC" w:rsidRPr="00BA3EC6" w:rsidRDefault="00BA3EC6" w:rsidP="00E47D2B">
            <w:pPr>
              <w:pStyle w:val="af3"/>
              <w:spacing w:line="360" w:lineRule="auto"/>
              <w:ind w:firstLine="0"/>
              <w:jc w:val="center"/>
              <w:rPr>
                <w:iCs/>
                <w:sz w:val="24"/>
                <w:lang w:val="en-US" w:eastAsia="en-US"/>
              </w:rPr>
            </w:pPr>
            <m:oMathPara>
              <m:oMath>
                <m:r>
                  <m:rPr>
                    <m:sty m:val="p"/>
                  </m:rPr>
                  <w:rPr>
                    <w:rFonts w:ascii="Cambria Math" w:hAnsi="Cambria Math"/>
                    <w:sz w:val="22"/>
                    <w:szCs w:val="22"/>
                  </w:rPr>
                  <m:t>F</m:t>
                </m:r>
                <m:r>
                  <m:rPr>
                    <m:sty m:val="p"/>
                  </m:rPr>
                  <w:rPr>
                    <w:rFonts w:ascii="Cambria Math" w:hAnsi="Cambria Math"/>
                    <w:sz w:val="22"/>
                    <w:szCs w:val="22"/>
                  </w:rPr>
                  <w:noBreakHyphen/>
                  <m:t>score</m:t>
                </m:r>
                <m:r>
                  <m:rPr>
                    <m:sty m:val="p"/>
                  </m:rPr>
                  <w:rPr>
                    <w:rFonts w:ascii="Cambria Math" w:hAnsi="Cambria Math"/>
                    <w:sz w:val="22"/>
                    <w:szCs w:val="22"/>
                    <w:lang w:eastAsia="en-US"/>
                  </w:rPr>
                  <m:t>=</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2*Precision*Recall</m:t>
                    </m:r>
                  </m:num>
                  <m:den>
                    <m:r>
                      <m:rPr>
                        <m:sty m:val="p"/>
                      </m:rPr>
                      <w:rPr>
                        <w:rFonts w:ascii="Cambria Math" w:hAnsi="Cambria Math"/>
                        <w:sz w:val="22"/>
                        <w:szCs w:val="22"/>
                        <w:lang w:val="en-US" w:eastAsia="en-US"/>
                      </w:rPr>
                      <m:t>Precision+Recall</m:t>
                    </m:r>
                  </m:den>
                </m:f>
              </m:oMath>
            </m:oMathPara>
          </w:p>
        </w:tc>
        <w:tc>
          <w:tcPr>
            <w:tcW w:w="647" w:type="dxa"/>
            <w:vAlign w:val="center"/>
          </w:tcPr>
          <w:p w14:paraId="161CA6E0" w14:textId="77777777" w:rsidR="002C25AC" w:rsidRPr="009E412C" w:rsidRDefault="002C25AC" w:rsidP="00311E18">
            <w:pPr>
              <w:pStyle w:val="af3"/>
              <w:spacing w:line="360" w:lineRule="auto"/>
              <w:ind w:firstLine="0"/>
              <w:jc w:val="right"/>
              <w:rPr>
                <w:i/>
                <w:sz w:val="24"/>
                <w:lang w:val="ru-RU" w:eastAsia="en-US"/>
              </w:rPr>
            </w:pPr>
          </w:p>
        </w:tc>
      </w:tr>
    </w:tbl>
    <w:p w14:paraId="2F0C934A" w14:textId="788DD32F" w:rsidR="00B464FD" w:rsidRPr="00B464FD" w:rsidRDefault="00C41350" w:rsidP="00B464FD">
      <w:pPr>
        <w:pStyle w:val="O"/>
      </w:pPr>
      <w:r w:rsidRPr="00B464FD">
        <w:t>В задачах регрессии для оценки результатов прогнозирования</w:t>
      </w:r>
      <w:r w:rsidR="00B464FD" w:rsidRPr="00B464FD">
        <w:t xml:space="preserve"> часто используется </w:t>
      </w:r>
      <w:r w:rsidR="00B464FD">
        <w:t xml:space="preserve">корень </w:t>
      </w:r>
      <w:r w:rsidR="00B464FD" w:rsidRPr="00B464FD">
        <w:t>среднеквадратическ</w:t>
      </w:r>
      <w:r w:rsidR="00B464FD">
        <w:t>ой</w:t>
      </w:r>
      <w:r w:rsidR="00B464FD" w:rsidRPr="00B464FD">
        <w:t xml:space="preserve"> ошибк</w:t>
      </w:r>
      <w:r w:rsidR="00B464FD">
        <w:t>и</w:t>
      </w:r>
      <w:r w:rsidR="00B464FD" w:rsidRPr="00B464FD">
        <w:t xml:space="preserve"> модели. Если </w:t>
      </w:r>
      <m:oMath>
        <m:acc>
          <m:accPr>
            <m:ctrlPr>
              <w:rPr>
                <w:rStyle w:val="math"/>
                <w:rFonts w:ascii="Cambria Math" w:hAnsi="Cambria Math"/>
                <w:i/>
              </w:rPr>
            </m:ctrlPr>
          </m:accPr>
          <m:e>
            <m:sSub>
              <m:sSubPr>
                <m:ctrlPr>
                  <w:rPr>
                    <w:rStyle w:val="math"/>
                    <w:rFonts w:ascii="Cambria Math" w:hAnsi="Cambria Math"/>
                    <w:i/>
                  </w:rPr>
                </m:ctrlPr>
              </m:sSubPr>
              <m:e>
                <m:r>
                  <w:rPr>
                    <w:rStyle w:val="math"/>
                    <w:rFonts w:ascii="Cambria Math" w:hAnsi="Cambria Math"/>
                  </w:rPr>
                  <m:t>y</m:t>
                </m:r>
              </m:e>
              <m:sub>
                <m:r>
                  <w:rPr>
                    <w:rStyle w:val="math"/>
                    <w:rFonts w:ascii="Cambria Math" w:hAnsi="Cambria Math"/>
                  </w:rPr>
                  <m:t>i</m:t>
                </m:r>
              </m:sub>
            </m:sSub>
          </m:e>
        </m:acc>
      </m:oMath>
      <w:r w:rsidR="00B464FD" w:rsidRPr="00B464FD">
        <w:t> прогнозируемое значение </w:t>
      </w:r>
      <w:r w:rsidR="00B464FD" w:rsidRPr="00B464FD">
        <w:rPr>
          <w:rStyle w:val="math"/>
        </w:rPr>
        <w:t>i</w:t>
      </w:r>
      <w:r w:rsidR="00B464FD" w:rsidRPr="00B464FD">
        <w:t>-</w:t>
      </w:r>
      <w:r w:rsidR="00B464FD">
        <w:t>го</w:t>
      </w:r>
      <w:r w:rsidR="00B464FD" w:rsidRPr="00B464FD">
        <w:t xml:space="preserve"> образц</w:t>
      </w:r>
      <w:r w:rsidR="00B464FD">
        <w:t>а</w:t>
      </w:r>
      <w:r w:rsidR="00B464FD" w:rsidRPr="00B464FD">
        <w:t>, и </w:t>
      </w:r>
      <m:oMath>
        <m:sSub>
          <m:sSubPr>
            <m:ctrlPr>
              <w:rPr>
                <w:rStyle w:val="math"/>
                <w:rFonts w:ascii="Cambria Math" w:hAnsi="Cambria Math"/>
                <w:i/>
              </w:rPr>
            </m:ctrlPr>
          </m:sSubPr>
          <m:e>
            <m:r>
              <w:rPr>
                <w:rStyle w:val="math"/>
                <w:rFonts w:ascii="Cambria Math" w:hAnsi="Cambria Math"/>
              </w:rPr>
              <m:t>y</m:t>
            </m:r>
          </m:e>
          <m:sub>
            <m:r>
              <w:rPr>
                <w:rStyle w:val="math"/>
                <w:rFonts w:ascii="Cambria Math" w:hAnsi="Cambria Math"/>
                <w:lang w:val="en-US"/>
              </w:rPr>
              <m:t>i</m:t>
            </m:r>
          </m:sub>
        </m:sSub>
      </m:oMath>
      <w:r w:rsidR="00B464FD" w:rsidRPr="00B464FD">
        <w:t> соответствующее истинное значение, тогда</w:t>
      </w:r>
      <w:r w:rsidR="00B464FD">
        <w:t xml:space="preserve"> корень</w:t>
      </w:r>
      <w:r w:rsidR="00B464FD" w:rsidRPr="00B464FD">
        <w:t xml:space="preserve"> среднеквадратическ</w:t>
      </w:r>
      <w:r w:rsidR="00B464FD">
        <w:t xml:space="preserve">ой </w:t>
      </w:r>
      <w:r w:rsidR="00B464FD" w:rsidRPr="00B464FD">
        <w:t>ошибк</w:t>
      </w:r>
      <w:r w:rsidR="00B464FD">
        <w:t>и</w:t>
      </w:r>
      <w:r w:rsidR="00B464FD" w:rsidRPr="00B464FD">
        <w:t xml:space="preserve"> (RMSE</w:t>
      </w:r>
      <w:r w:rsidR="00A4632A" w:rsidRPr="00A4632A">
        <w:t>, Root Mean Square Error</w:t>
      </w:r>
      <w:r w:rsidR="00B464FD" w:rsidRPr="00B464FD">
        <w:t>)</w:t>
      </w:r>
      <w:r w:rsidR="00B464FD">
        <w:t xml:space="preserve"> </w:t>
      </w:r>
      <w:r w:rsidR="00B464FD" w:rsidRPr="00B464FD">
        <w:t>на </w:t>
      </w:r>
      <w:r w:rsidR="00B464FD">
        <w:rPr>
          <w:rStyle w:val="math"/>
          <w:lang w:val="en-US"/>
        </w:rPr>
        <w:t>N</w:t>
      </w:r>
      <w:r w:rsidR="00B464FD">
        <w:rPr>
          <w:rStyle w:val="math"/>
        </w:rPr>
        <w:t xml:space="preserve"> образцах</w:t>
      </w:r>
      <w:r w:rsidR="00B464FD" w:rsidRPr="00B464FD">
        <w:t xml:space="preserve"> определяется как: </w:t>
      </w:r>
    </w:p>
    <w:tbl>
      <w:tblPr>
        <w:tblW w:w="9634" w:type="dxa"/>
        <w:tblLook w:val="01E0" w:firstRow="1" w:lastRow="1" w:firstColumn="1" w:lastColumn="1" w:noHBand="0" w:noVBand="0"/>
      </w:tblPr>
      <w:tblGrid>
        <w:gridCol w:w="8987"/>
        <w:gridCol w:w="647"/>
      </w:tblGrid>
      <w:tr w:rsidR="00B464FD" w:rsidRPr="009E412C" w14:paraId="49FFF308" w14:textId="77777777" w:rsidTr="001873B5">
        <w:tc>
          <w:tcPr>
            <w:tcW w:w="8987" w:type="dxa"/>
            <w:hideMark/>
          </w:tcPr>
          <w:p w14:paraId="2D94DC48" w14:textId="3259AC0B" w:rsidR="00B464FD" w:rsidRPr="00BA3EC6" w:rsidRDefault="00B464FD" w:rsidP="001873B5">
            <w:pPr>
              <w:pStyle w:val="af3"/>
              <w:spacing w:line="360" w:lineRule="auto"/>
              <w:ind w:firstLine="0"/>
              <w:jc w:val="center"/>
              <w:rPr>
                <w:iCs/>
                <w:sz w:val="24"/>
                <w:lang w:val="en-US" w:eastAsia="en-US"/>
              </w:rPr>
            </w:pPr>
            <m:oMathPara>
              <m:oMath>
                <m:r>
                  <m:rPr>
                    <m:sty m:val="p"/>
                  </m:rPr>
                  <w:rPr>
                    <w:rFonts w:ascii="Cambria Math" w:hAnsi="Cambria Math"/>
                    <w:sz w:val="22"/>
                    <w:szCs w:val="22"/>
                  </w:rPr>
                  <m:t>RMSE</m:t>
                </m:r>
                <m:r>
                  <m:rPr>
                    <m:sty m:val="p"/>
                  </m:rPr>
                  <w:rPr>
                    <w:rFonts w:ascii="Cambria Math" w:hAnsi="Cambria Math"/>
                    <w:sz w:val="22"/>
                    <w:szCs w:val="22"/>
                    <w:lang w:eastAsia="en-US"/>
                  </w:rPr>
                  <m:t>=</m:t>
                </m:r>
                <m:rad>
                  <m:radPr>
                    <m:degHide m:val="1"/>
                    <m:ctrlPr>
                      <w:rPr>
                        <w:rFonts w:ascii="Cambria Math" w:hAnsi="Cambria Math"/>
                        <w:iCs/>
                        <w:sz w:val="22"/>
                        <w:szCs w:val="22"/>
                        <w:lang w:val="en-US" w:eastAsia="en-US"/>
                      </w:rPr>
                    </m:ctrlPr>
                  </m:radPr>
                  <m:deg/>
                  <m:e>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1</m:t>
                        </m:r>
                      </m:num>
                      <m:den>
                        <m:r>
                          <m:rPr>
                            <m:sty m:val="p"/>
                          </m:rPr>
                          <w:rPr>
                            <w:rFonts w:ascii="Cambria Math" w:hAnsi="Cambria Math"/>
                            <w:sz w:val="22"/>
                            <w:szCs w:val="22"/>
                            <w:lang w:val="en-US" w:eastAsia="en-US"/>
                          </w:rPr>
                          <m:t>N</m:t>
                        </m:r>
                      </m:den>
                    </m:f>
                    <m:nary>
                      <m:naryPr>
                        <m:chr m:val="∑"/>
                        <m:limLoc m:val="undOvr"/>
                        <m:ctrlPr>
                          <w:rPr>
                            <w:rFonts w:ascii="Cambria Math" w:hAnsi="Cambria Math"/>
                            <w:i/>
                            <w:iCs/>
                            <w:sz w:val="22"/>
                            <w:szCs w:val="22"/>
                            <w:lang w:val="en-US" w:eastAsia="en-US"/>
                          </w:rPr>
                        </m:ctrlPr>
                      </m:naryPr>
                      <m:sub>
                        <m:r>
                          <w:rPr>
                            <w:rFonts w:ascii="Cambria Math" w:hAnsi="Cambria Math"/>
                            <w:sz w:val="22"/>
                            <w:szCs w:val="22"/>
                            <w:lang w:val="en-US" w:eastAsia="en-US"/>
                          </w:rPr>
                          <m:t>i=1</m:t>
                        </m:r>
                      </m:sub>
                      <m:sup>
                        <m:r>
                          <w:rPr>
                            <w:rFonts w:ascii="Cambria Math" w:hAnsi="Cambria Math"/>
                            <w:sz w:val="22"/>
                            <w:szCs w:val="22"/>
                            <w:lang w:val="en-US" w:eastAsia="en-US"/>
                          </w:rPr>
                          <m:t>n</m:t>
                        </m:r>
                      </m:sup>
                      <m:e>
                        <m:sSup>
                          <m:sSupPr>
                            <m:ctrlPr>
                              <w:rPr>
                                <w:rFonts w:ascii="Cambria Math" w:hAnsi="Cambria Math"/>
                                <w:sz w:val="22"/>
                                <w:szCs w:val="22"/>
                                <w:lang w:val="en-US" w:eastAsia="en-US"/>
                              </w:rPr>
                            </m:ctrlPr>
                          </m:sSupPr>
                          <m:e>
                            <m:d>
                              <m:dPr>
                                <m:ctrlPr>
                                  <w:rPr>
                                    <w:rFonts w:ascii="Cambria Math" w:hAnsi="Cambria Math"/>
                                    <w:sz w:val="22"/>
                                    <w:szCs w:val="22"/>
                                    <w:lang w:val="en-US" w:eastAsia="en-US"/>
                                  </w:rPr>
                                </m:ctrlPr>
                              </m:dPr>
                              <m:e>
                                <m:sSub>
                                  <m:sSubPr>
                                    <m:ctrlPr>
                                      <w:rPr>
                                        <w:rFonts w:ascii="Cambria Math" w:hAnsi="Cambria Math"/>
                                        <w:sz w:val="22"/>
                                        <w:szCs w:val="22"/>
                                        <w:lang w:val="en-US" w:eastAsia="en-US"/>
                                      </w:rPr>
                                    </m:ctrlPr>
                                  </m:sSubPr>
                                  <m:e>
                                    <m:r>
                                      <m:rPr>
                                        <m:sty m:val="p"/>
                                      </m:rPr>
                                      <w:rPr>
                                        <w:rFonts w:ascii="Cambria Math" w:hAnsi="Cambria Math"/>
                                        <w:sz w:val="22"/>
                                        <w:szCs w:val="22"/>
                                        <w:lang w:val="en-US" w:eastAsia="en-US"/>
                                      </w:rPr>
                                      <m:t>y</m:t>
                                    </m:r>
                                  </m:e>
                                  <m:sub>
                                    <m:r>
                                      <m:rPr>
                                        <m:sty m:val="p"/>
                                      </m:rPr>
                                      <w:rPr>
                                        <w:rFonts w:ascii="Cambria Math" w:hAnsi="Cambria Math"/>
                                        <w:sz w:val="22"/>
                                        <w:szCs w:val="22"/>
                                        <w:lang w:val="en-US" w:eastAsia="en-US"/>
                                      </w:rPr>
                                      <m:t>i</m:t>
                                    </m:r>
                                  </m:sub>
                                </m:sSub>
                                <m:r>
                                  <m:rPr>
                                    <m:sty m:val="p"/>
                                  </m:rPr>
                                  <w:rPr>
                                    <w:rFonts w:ascii="Cambria Math" w:hAnsi="Cambria Math"/>
                                    <w:sz w:val="22"/>
                                    <w:szCs w:val="22"/>
                                    <w:lang w:val="en-US" w:eastAsia="en-US"/>
                                  </w:rPr>
                                  <m:t>-</m:t>
                                </m:r>
                                <m:acc>
                                  <m:accPr>
                                    <m:ctrlPr>
                                      <w:rPr>
                                        <w:rFonts w:ascii="Cambria Math" w:hAnsi="Cambria Math"/>
                                        <w:sz w:val="22"/>
                                        <w:szCs w:val="22"/>
                                        <w:lang w:val="en-US" w:eastAsia="en-US"/>
                                      </w:rPr>
                                    </m:ctrlPr>
                                  </m:accPr>
                                  <m:e>
                                    <m:sSub>
                                      <m:sSubPr>
                                        <m:ctrlPr>
                                          <w:rPr>
                                            <w:rFonts w:ascii="Cambria Math" w:hAnsi="Cambria Math"/>
                                            <w:i/>
                                            <w:sz w:val="22"/>
                                            <w:szCs w:val="22"/>
                                            <w:lang w:val="en-US" w:eastAsia="en-US"/>
                                          </w:rPr>
                                        </m:ctrlPr>
                                      </m:sSubPr>
                                      <m:e>
                                        <m:r>
                                          <w:rPr>
                                            <w:rFonts w:ascii="Cambria Math" w:hAnsi="Cambria Math"/>
                                            <w:sz w:val="22"/>
                                            <w:szCs w:val="22"/>
                                            <w:lang w:val="en-US" w:eastAsia="en-US"/>
                                          </w:rPr>
                                          <m:t>y</m:t>
                                        </m:r>
                                      </m:e>
                                      <m:sub>
                                        <m:r>
                                          <w:rPr>
                                            <w:rFonts w:ascii="Cambria Math" w:hAnsi="Cambria Math"/>
                                            <w:sz w:val="22"/>
                                            <w:szCs w:val="22"/>
                                            <w:lang w:val="en-US" w:eastAsia="en-US"/>
                                          </w:rPr>
                                          <m:t>i</m:t>
                                        </m:r>
                                      </m:sub>
                                    </m:sSub>
                                  </m:e>
                                </m:acc>
                              </m:e>
                            </m:d>
                          </m:e>
                          <m:sup>
                            <m:r>
                              <m:rPr>
                                <m:sty m:val="p"/>
                              </m:rPr>
                              <w:rPr>
                                <w:rFonts w:ascii="Cambria Math" w:hAnsi="Cambria Math"/>
                                <w:sz w:val="22"/>
                                <w:szCs w:val="22"/>
                                <w:lang w:val="en-US" w:eastAsia="en-US"/>
                              </w:rPr>
                              <m:t>2</m:t>
                            </m:r>
                          </m:sup>
                        </m:sSup>
                      </m:e>
                    </m:nary>
                    <m:r>
                      <m:rPr>
                        <m:sty m:val="p"/>
                      </m:rPr>
                      <w:rPr>
                        <w:rFonts w:ascii="Cambria Math" w:hAnsi="Cambria Math"/>
                        <w:sz w:val="22"/>
                        <w:szCs w:val="22"/>
                        <w:lang w:val="en-US" w:eastAsia="en-US"/>
                      </w:rPr>
                      <m:t xml:space="preserve"> </m:t>
                    </m:r>
                  </m:e>
                </m:rad>
              </m:oMath>
            </m:oMathPara>
          </w:p>
        </w:tc>
        <w:tc>
          <w:tcPr>
            <w:tcW w:w="647" w:type="dxa"/>
            <w:vAlign w:val="center"/>
          </w:tcPr>
          <w:p w14:paraId="42D394CA" w14:textId="77777777" w:rsidR="00B464FD" w:rsidRPr="009E412C" w:rsidRDefault="00B464FD" w:rsidP="00311E18">
            <w:pPr>
              <w:pStyle w:val="af3"/>
              <w:spacing w:line="360" w:lineRule="auto"/>
              <w:ind w:firstLine="0"/>
              <w:jc w:val="right"/>
              <w:rPr>
                <w:i/>
                <w:sz w:val="24"/>
                <w:lang w:val="ru-RU" w:eastAsia="en-US"/>
              </w:rPr>
            </w:pPr>
          </w:p>
        </w:tc>
      </w:tr>
    </w:tbl>
    <w:p w14:paraId="52E812BB" w14:textId="4034621A" w:rsidR="00B37D36" w:rsidRPr="00B4077A" w:rsidRDefault="000557DE" w:rsidP="00B4077A">
      <w:pPr>
        <w:pStyle w:val="O"/>
      </w:pPr>
      <w:r w:rsidRPr="00B802C6">
        <w:t>Принимает свои значения в диапазоне [0, ∞)</w:t>
      </w:r>
      <w:r w:rsidR="00B802C6" w:rsidRPr="00B802C6">
        <w:t xml:space="preserve">. RMSE равно 0, когда модель не ошибается в своих прогнозах. </w:t>
      </w:r>
    </w:p>
    <w:p w14:paraId="4874CD70" w14:textId="507298DA" w:rsidR="00454EA9" w:rsidRDefault="00E67134" w:rsidP="006C37B1">
      <w:pPr>
        <w:pStyle w:val="14"/>
        <w:numPr>
          <w:ilvl w:val="0"/>
          <w:numId w:val="1"/>
        </w:numPr>
        <w:ind w:left="0" w:firstLine="0"/>
      </w:pPr>
      <w:bookmarkStart w:id="228" w:name="_Toc74818551"/>
      <w:r>
        <w:rPr>
          <w:lang w:val="ru-RU"/>
        </w:rPr>
        <w:lastRenderedPageBreak/>
        <w:t>Исследовательская часть</w:t>
      </w:r>
      <w:bookmarkEnd w:id="228"/>
    </w:p>
    <w:p w14:paraId="6C7B37A1" w14:textId="6E4BA737" w:rsidR="00FD7EF9" w:rsidRDefault="00FD7EF9" w:rsidP="00FD7EF9">
      <w:pPr>
        <w:pStyle w:val="22"/>
        <w:numPr>
          <w:ilvl w:val="1"/>
          <w:numId w:val="1"/>
        </w:numPr>
        <w:ind w:left="0" w:firstLine="0"/>
        <w:rPr>
          <w:b/>
          <w:bCs/>
        </w:rPr>
      </w:pPr>
      <w:bookmarkStart w:id="229" w:name="_Toc74818552"/>
      <w:r>
        <w:rPr>
          <w:b/>
          <w:bCs/>
        </w:rPr>
        <w:t xml:space="preserve">Обзор статистико-текстурного аппарата на </w:t>
      </w:r>
      <w:r>
        <w:rPr>
          <w:b/>
          <w:bCs/>
          <w:lang w:val="en-US"/>
        </w:rPr>
        <w:t>RGB</w:t>
      </w:r>
      <w:r w:rsidRPr="00FD7EF9">
        <w:rPr>
          <w:b/>
          <w:bCs/>
        </w:rPr>
        <w:t xml:space="preserve"> </w:t>
      </w:r>
      <w:r>
        <w:rPr>
          <w:b/>
          <w:bCs/>
        </w:rPr>
        <w:t>изображениях</w:t>
      </w:r>
      <w:bookmarkEnd w:id="229"/>
    </w:p>
    <w:p w14:paraId="0DC9E75E" w14:textId="393F1DA8" w:rsidR="00FD7EF9" w:rsidRDefault="00FD7EF9" w:rsidP="00FD7EF9">
      <w:pPr>
        <w:pStyle w:val="O"/>
      </w:pPr>
      <w:r>
        <w:t>Работая с RGB изображениями, мы фактически уже работаем с мультиспектральными изображениями. В этом случае интересно определить можно ли ограничиться одним, достаточно информативным каналом.</w:t>
      </w:r>
    </w:p>
    <w:p w14:paraId="15BDC0C4" w14:textId="08F5294D" w:rsidR="00FD7EF9" w:rsidRDefault="00FD7EF9" w:rsidP="00FD7EF9">
      <w:pPr>
        <w:pStyle w:val="O"/>
        <w:spacing w:after="120"/>
      </w:pPr>
      <w:r>
        <w:t xml:space="preserve">Пигмент листьев растений, хлорофилл, </w:t>
      </w:r>
      <w:r>
        <w:rPr>
          <w:shd w:val="clear" w:color="auto" w:fill="FFFFFF"/>
        </w:rPr>
        <w:t>сильно поглощает видимый свет (от 0,4 до 0,</w:t>
      </w:r>
      <w:r w:rsidRPr="006E4FC6">
        <w:t>7</w:t>
      </w:r>
      <w:r>
        <w:t> </w:t>
      </w:r>
      <w:r w:rsidRPr="006E4FC6">
        <w:t>мкм</w:t>
      </w:r>
      <w:r>
        <w:rPr>
          <w:shd w:val="clear" w:color="auto" w:fill="FFFFFF"/>
        </w:rPr>
        <w:t>) для использования в фотосинтезе. При з</w:t>
      </w:r>
      <w:r>
        <w:t xml:space="preserve">аболевании </w:t>
      </w:r>
      <w:r w:rsidRPr="00AD4102">
        <w:t>образовани</w:t>
      </w:r>
      <w:r>
        <w:t xml:space="preserve">е </w:t>
      </w:r>
      <w:r w:rsidRPr="00AD4102">
        <w:t>хлорофилла</w:t>
      </w:r>
      <w:r>
        <w:t xml:space="preserve"> в листьях нарушается, что приводит к увеличению отражения данных длин волн. Это выражается более явно в красном канале (рис. </w:t>
      </w:r>
      <w:r w:rsidR="009736BA">
        <w:t>2</w:t>
      </w:r>
      <w:r>
        <w:t xml:space="preserve">). Поэтому возникает предположение, что признаков, извлеченных из красного канала изображения, окажется достаточно, чтобы с успехом диагностировать заболевание. </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2409"/>
        <w:gridCol w:w="2410"/>
        <w:gridCol w:w="2410"/>
      </w:tblGrid>
      <w:tr w:rsidR="00FD7EF9" w14:paraId="0418040D" w14:textId="77777777" w:rsidTr="001873B5">
        <w:trPr>
          <w:trHeight w:hRule="exact" w:val="1790"/>
        </w:trPr>
        <w:tc>
          <w:tcPr>
            <w:tcW w:w="1250" w:type="pct"/>
          </w:tcPr>
          <w:p w14:paraId="2B98DAD9" w14:textId="77777777" w:rsidR="00FD7EF9" w:rsidRDefault="00FD7EF9" w:rsidP="001873B5">
            <w:pPr>
              <w:pStyle w:val="O"/>
              <w:ind w:firstLine="0"/>
              <w:jc w:val="center"/>
            </w:pPr>
            <w:r>
              <w:rPr>
                <w:noProof/>
                <w:lang w:val="en-US" w:eastAsia="en-US"/>
              </w:rPr>
              <w:drawing>
                <wp:inline distT="0" distB="0" distL="0" distR="0" wp14:anchorId="7A93C3DC" wp14:editId="11CDC948">
                  <wp:extent cx="1166648" cy="116664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69998" cy="1169998"/>
                          </a:xfrm>
                          <a:prstGeom prst="rect">
                            <a:avLst/>
                          </a:prstGeom>
                          <a:noFill/>
                          <a:ln>
                            <a:noFill/>
                          </a:ln>
                        </pic:spPr>
                      </pic:pic>
                    </a:graphicData>
                  </a:graphic>
                </wp:inline>
              </w:drawing>
            </w:r>
          </w:p>
        </w:tc>
        <w:tc>
          <w:tcPr>
            <w:tcW w:w="1250" w:type="pct"/>
          </w:tcPr>
          <w:p w14:paraId="221080CA" w14:textId="77777777" w:rsidR="00FD7EF9" w:rsidRDefault="00FD7EF9" w:rsidP="001873B5">
            <w:pPr>
              <w:pStyle w:val="O"/>
              <w:ind w:firstLine="0"/>
              <w:jc w:val="center"/>
            </w:pPr>
            <w:r>
              <w:rPr>
                <w:noProof/>
                <w:lang w:val="en-US" w:eastAsia="en-US"/>
              </w:rPr>
              <w:drawing>
                <wp:inline distT="0" distB="0" distL="0" distR="0" wp14:anchorId="1EAF9A76" wp14:editId="51C56966">
                  <wp:extent cx="1216025" cy="1216025"/>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tc>
        <w:tc>
          <w:tcPr>
            <w:tcW w:w="1250" w:type="pct"/>
          </w:tcPr>
          <w:p w14:paraId="6E298392" w14:textId="77777777" w:rsidR="00FD7EF9" w:rsidRDefault="00FD7EF9" w:rsidP="001873B5">
            <w:pPr>
              <w:pStyle w:val="O"/>
              <w:ind w:firstLine="0"/>
              <w:jc w:val="center"/>
            </w:pPr>
            <w:r>
              <w:rPr>
                <w:noProof/>
                <w:lang w:val="en-US" w:eastAsia="en-US"/>
              </w:rPr>
              <w:drawing>
                <wp:inline distT="0" distB="0" distL="0" distR="0" wp14:anchorId="1D69414D" wp14:editId="69FAF93E">
                  <wp:extent cx="1216440" cy="1216440"/>
                  <wp:effectExtent l="0" t="0" r="3175"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6440" cy="1216440"/>
                          </a:xfrm>
                          <a:prstGeom prst="rect">
                            <a:avLst/>
                          </a:prstGeom>
                          <a:noFill/>
                          <a:ln>
                            <a:noFill/>
                          </a:ln>
                        </pic:spPr>
                      </pic:pic>
                    </a:graphicData>
                  </a:graphic>
                </wp:inline>
              </w:drawing>
            </w:r>
          </w:p>
        </w:tc>
        <w:tc>
          <w:tcPr>
            <w:tcW w:w="1250" w:type="pct"/>
          </w:tcPr>
          <w:p w14:paraId="49A96F1A" w14:textId="77777777" w:rsidR="00FD7EF9" w:rsidRDefault="00FD7EF9" w:rsidP="001873B5">
            <w:pPr>
              <w:pStyle w:val="O"/>
              <w:ind w:firstLine="0"/>
              <w:jc w:val="center"/>
            </w:pPr>
            <w:r>
              <w:rPr>
                <w:noProof/>
                <w:lang w:val="en-US" w:eastAsia="en-US"/>
              </w:rPr>
              <w:drawing>
                <wp:inline distT="0" distB="0" distL="0" distR="0" wp14:anchorId="5C38AA4B" wp14:editId="04E9F93C">
                  <wp:extent cx="1199071" cy="1199071"/>
                  <wp:effectExtent l="0" t="0" r="127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99479" cy="1199479"/>
                          </a:xfrm>
                          <a:prstGeom prst="rect">
                            <a:avLst/>
                          </a:prstGeom>
                          <a:noFill/>
                          <a:ln>
                            <a:noFill/>
                          </a:ln>
                        </pic:spPr>
                      </pic:pic>
                    </a:graphicData>
                  </a:graphic>
                </wp:inline>
              </w:drawing>
            </w:r>
          </w:p>
        </w:tc>
      </w:tr>
      <w:tr w:rsidR="00FD7EF9" w14:paraId="0FCAD65E" w14:textId="77777777" w:rsidTr="00C55BA6">
        <w:trPr>
          <w:trHeight w:val="132"/>
        </w:trPr>
        <w:tc>
          <w:tcPr>
            <w:tcW w:w="1250" w:type="pct"/>
          </w:tcPr>
          <w:p w14:paraId="286024C4" w14:textId="77777777" w:rsidR="00FD7EF9" w:rsidRPr="006A5765" w:rsidRDefault="00FD7EF9" w:rsidP="001873B5">
            <w:pPr>
              <w:pStyle w:val="O"/>
              <w:spacing w:after="100" w:afterAutospacing="1"/>
              <w:ind w:firstLine="0"/>
              <w:jc w:val="center"/>
              <w:rPr>
                <w:sz w:val="18"/>
                <w:szCs w:val="18"/>
                <w:lang w:val="en-US"/>
              </w:rPr>
            </w:pPr>
            <w:r w:rsidRPr="006A5765">
              <w:rPr>
                <w:sz w:val="18"/>
                <w:szCs w:val="18"/>
                <w:lang w:val="en-US"/>
              </w:rPr>
              <w:t>RED</w:t>
            </w:r>
          </w:p>
        </w:tc>
        <w:tc>
          <w:tcPr>
            <w:tcW w:w="1250" w:type="pct"/>
          </w:tcPr>
          <w:p w14:paraId="0B6F35F8" w14:textId="77777777" w:rsidR="00FD7EF9" w:rsidRPr="006A5765" w:rsidRDefault="00FD7EF9" w:rsidP="001873B5">
            <w:pPr>
              <w:pStyle w:val="O"/>
              <w:spacing w:after="100" w:afterAutospacing="1"/>
              <w:ind w:firstLine="0"/>
              <w:jc w:val="center"/>
              <w:rPr>
                <w:sz w:val="18"/>
                <w:szCs w:val="18"/>
                <w:lang w:val="en-US"/>
              </w:rPr>
            </w:pPr>
            <w:r w:rsidRPr="006A5765">
              <w:rPr>
                <w:sz w:val="18"/>
                <w:szCs w:val="18"/>
                <w:lang w:val="en-US"/>
              </w:rPr>
              <w:t>GREEN</w:t>
            </w:r>
          </w:p>
        </w:tc>
        <w:tc>
          <w:tcPr>
            <w:tcW w:w="1250" w:type="pct"/>
          </w:tcPr>
          <w:p w14:paraId="44761880" w14:textId="77777777" w:rsidR="00FD7EF9" w:rsidRPr="006A5765" w:rsidRDefault="00FD7EF9" w:rsidP="001873B5">
            <w:pPr>
              <w:pStyle w:val="O"/>
              <w:spacing w:after="100" w:afterAutospacing="1"/>
              <w:ind w:firstLine="0"/>
              <w:jc w:val="center"/>
              <w:rPr>
                <w:sz w:val="18"/>
                <w:szCs w:val="18"/>
                <w:lang w:val="en-US"/>
              </w:rPr>
            </w:pPr>
            <w:r w:rsidRPr="006A5765">
              <w:rPr>
                <w:sz w:val="18"/>
                <w:szCs w:val="18"/>
                <w:lang w:val="en-US"/>
              </w:rPr>
              <w:t>BLUE</w:t>
            </w:r>
          </w:p>
        </w:tc>
        <w:tc>
          <w:tcPr>
            <w:tcW w:w="1250" w:type="pct"/>
          </w:tcPr>
          <w:p w14:paraId="0196C331" w14:textId="77777777" w:rsidR="00FD7EF9" w:rsidRPr="006A5765" w:rsidRDefault="00FD7EF9" w:rsidP="001873B5">
            <w:pPr>
              <w:pStyle w:val="O"/>
              <w:spacing w:after="100" w:afterAutospacing="1"/>
              <w:ind w:firstLine="0"/>
              <w:jc w:val="center"/>
              <w:rPr>
                <w:sz w:val="18"/>
                <w:szCs w:val="18"/>
                <w:lang w:val="en-US"/>
              </w:rPr>
            </w:pPr>
            <w:r w:rsidRPr="006A5765">
              <w:rPr>
                <w:sz w:val="18"/>
                <w:szCs w:val="18"/>
                <w:lang w:val="en-US"/>
              </w:rPr>
              <w:t>RGB</w:t>
            </w:r>
          </w:p>
        </w:tc>
      </w:tr>
      <w:tr w:rsidR="00FD7EF9" w14:paraId="3D6BE882" w14:textId="77777777" w:rsidTr="001873B5">
        <w:trPr>
          <w:trHeight w:hRule="exact" w:val="261"/>
        </w:trPr>
        <w:tc>
          <w:tcPr>
            <w:tcW w:w="5000" w:type="pct"/>
            <w:gridSpan w:val="4"/>
          </w:tcPr>
          <w:p w14:paraId="738E8407" w14:textId="3385F9E1" w:rsidR="00FD7EF9" w:rsidRPr="006A5765" w:rsidRDefault="00FD7EF9" w:rsidP="001873B5">
            <w:pPr>
              <w:pStyle w:val="af4"/>
              <w:spacing w:after="240"/>
              <w:jc w:val="center"/>
              <w:rPr>
                <w:rFonts w:ascii="Arial" w:hAnsi="Arial" w:cs="Arial"/>
                <w:i w:val="0"/>
                <w:iCs w:val="0"/>
                <w:color w:val="auto"/>
                <w:sz w:val="22"/>
                <w:szCs w:val="22"/>
                <w:shd w:val="clear" w:color="auto" w:fill="FFFFFF"/>
              </w:rPr>
            </w:pPr>
            <w:r w:rsidRPr="0055010A">
              <w:rPr>
                <w:i w:val="0"/>
                <w:iCs w:val="0"/>
                <w:color w:val="auto"/>
                <w:sz w:val="20"/>
                <w:szCs w:val="20"/>
              </w:rPr>
              <w:t xml:space="preserve">Рисунок </w:t>
            </w:r>
            <w:r w:rsidR="009736BA">
              <w:rPr>
                <w:i w:val="0"/>
                <w:iCs w:val="0"/>
                <w:color w:val="auto"/>
                <w:sz w:val="20"/>
                <w:szCs w:val="20"/>
              </w:rPr>
              <w:t>2</w:t>
            </w:r>
            <w:r w:rsidRPr="0055010A">
              <w:rPr>
                <w:i w:val="0"/>
                <w:iCs w:val="0"/>
                <w:color w:val="auto"/>
                <w:sz w:val="20"/>
                <w:szCs w:val="20"/>
              </w:rPr>
              <w:t>. Разложение</w:t>
            </w:r>
            <w:r w:rsidRPr="006A5765">
              <w:rPr>
                <w:i w:val="0"/>
                <w:iCs w:val="0"/>
                <w:color w:val="auto"/>
                <w:sz w:val="20"/>
                <w:szCs w:val="20"/>
              </w:rPr>
              <w:t xml:space="preserve"> </w:t>
            </w:r>
            <w:r w:rsidRPr="0055010A">
              <w:rPr>
                <w:i w:val="0"/>
                <w:iCs w:val="0"/>
                <w:color w:val="auto"/>
                <w:sz w:val="20"/>
                <w:szCs w:val="20"/>
              </w:rPr>
              <w:t xml:space="preserve">по каналам изображения листа томата, пораженного заболеванием </w:t>
            </w:r>
            <w:r w:rsidRPr="0055010A">
              <w:rPr>
                <w:i w:val="0"/>
                <w:iCs w:val="0"/>
                <w:color w:val="auto"/>
                <w:sz w:val="20"/>
                <w:szCs w:val="20"/>
                <w:lang w:val="en-US"/>
              </w:rPr>
              <w:t>Bacterial</w:t>
            </w:r>
            <w:r w:rsidRPr="0055010A">
              <w:rPr>
                <w:i w:val="0"/>
                <w:iCs w:val="0"/>
                <w:color w:val="auto"/>
                <w:sz w:val="20"/>
                <w:szCs w:val="20"/>
              </w:rPr>
              <w:t xml:space="preserve"> </w:t>
            </w:r>
            <w:r w:rsidRPr="0055010A">
              <w:rPr>
                <w:i w:val="0"/>
                <w:iCs w:val="0"/>
                <w:color w:val="auto"/>
                <w:sz w:val="20"/>
                <w:szCs w:val="20"/>
                <w:lang w:val="en-US"/>
              </w:rPr>
              <w:t>spot</w:t>
            </w:r>
          </w:p>
        </w:tc>
      </w:tr>
    </w:tbl>
    <w:p w14:paraId="6FC38AEE" w14:textId="145180F1" w:rsidR="00FD7EF9" w:rsidRDefault="00FD7EF9" w:rsidP="009736BA">
      <w:pPr>
        <w:pStyle w:val="O"/>
        <w:spacing w:before="240"/>
      </w:pPr>
      <w:r>
        <w:t>Еще одним подкреплением такого предположения служит исследование</w:t>
      </w:r>
      <w:r w:rsidRPr="00A332A2">
        <w:t xml:space="preserve"> </w:t>
      </w:r>
      <w:r w:rsidRPr="00BA6ED0">
        <w:t>[</w:t>
      </w:r>
      <w:r w:rsidRPr="00977C7D">
        <w:t>1</w:t>
      </w:r>
      <w:r w:rsidR="001573CD" w:rsidRPr="001573CD">
        <w:t>0</w:t>
      </w:r>
      <w:r w:rsidRPr="00BA6ED0">
        <w:t>]</w:t>
      </w:r>
      <w:r>
        <w:t xml:space="preserve">, в котором установлено, что на основе показателя </w:t>
      </w:r>
      <w:r>
        <w:rPr>
          <w:lang w:val="en-US"/>
        </w:rPr>
        <w:t>NDVI</w:t>
      </w:r>
      <w:r w:rsidRPr="00BA6ED0">
        <w:t xml:space="preserve"> </w:t>
      </w:r>
      <w:r>
        <w:t>рассчитанного в красном и инфракрасном диапазоне, можно судить о состоянии здоровья растения. Поэтому, есть дополнительные основания полагать, что красный канал может быть довольно информативным. В данном исследовании</w:t>
      </w:r>
      <w:r w:rsidR="00C55BA6" w:rsidRPr="00C55BA6">
        <w:t xml:space="preserve"> </w:t>
      </w:r>
      <w:r w:rsidR="00C55BA6">
        <w:t xml:space="preserve">также </w:t>
      </w:r>
      <w:r>
        <w:t xml:space="preserve">будет предпринята попытка вычислить </w:t>
      </w:r>
      <w:r>
        <w:rPr>
          <w:lang w:val="en-US"/>
        </w:rPr>
        <w:t>NDVI</w:t>
      </w:r>
      <w:r>
        <w:t xml:space="preserve"> образы для всех изображений. </w:t>
      </w:r>
    </w:p>
    <w:p w14:paraId="3BB5C625" w14:textId="77777777" w:rsidR="00FD7EF9" w:rsidRPr="00A619B7" w:rsidRDefault="00FD7EF9" w:rsidP="00FD7EF9">
      <w:pPr>
        <w:pStyle w:val="O"/>
        <w:ind w:firstLine="708"/>
        <w:rPr>
          <w:rStyle w:val="af0"/>
          <w:rFonts w:eastAsiaTheme="majorEastAsia"/>
          <w:b w:val="0"/>
          <w:bCs w:val="0"/>
        </w:rPr>
      </w:pPr>
      <w:r>
        <w:t xml:space="preserve">Поскольку признаки заболевания растения проявляются в разных областях листа, то для того, чтобы обеспечить устойчивость показаний признаков к пространственному сдвигу, помимо глобальных признаков, будут рассматриваться и локальные признаки. </w:t>
      </w:r>
      <w:r w:rsidRPr="00422F06">
        <w:t xml:space="preserve">Под </w:t>
      </w:r>
      <w:r w:rsidRPr="00422F06">
        <w:rPr>
          <w:i/>
          <w:iCs/>
        </w:rPr>
        <w:t>глобальными</w:t>
      </w:r>
      <w:r w:rsidRPr="00377C96">
        <w:rPr>
          <w:i/>
          <w:iCs/>
        </w:rPr>
        <w:t xml:space="preserve"> (</w:t>
      </w:r>
      <w:r>
        <w:rPr>
          <w:i/>
          <w:iCs/>
          <w:lang w:val="en-US"/>
        </w:rPr>
        <w:t>global</w:t>
      </w:r>
      <w:r w:rsidRPr="00377C96">
        <w:rPr>
          <w:i/>
          <w:iCs/>
        </w:rPr>
        <w:t>)</w:t>
      </w:r>
      <w:r w:rsidRPr="00422F06">
        <w:t xml:space="preserve"> понимаются признаки, извлеченные неким оператором над всем изображением сразу.</w:t>
      </w:r>
      <w:r>
        <w:t xml:space="preserve"> Под </w:t>
      </w:r>
      <w:r w:rsidRPr="00766FCD">
        <w:rPr>
          <w:i/>
          <w:iCs/>
        </w:rPr>
        <w:t>локальными</w:t>
      </w:r>
      <w:r w:rsidRPr="00377C96">
        <w:rPr>
          <w:i/>
          <w:iCs/>
        </w:rPr>
        <w:t xml:space="preserve"> (</w:t>
      </w:r>
      <w:r>
        <w:rPr>
          <w:i/>
          <w:iCs/>
          <w:lang w:val="en-US"/>
        </w:rPr>
        <w:t>local</w:t>
      </w:r>
      <w:r w:rsidRPr="00377C96">
        <w:rPr>
          <w:i/>
          <w:iCs/>
        </w:rPr>
        <w:t>)</w:t>
      </w:r>
      <w:r>
        <w:t xml:space="preserve"> признаками понимаются признаки, извлеченные под м</w:t>
      </w:r>
      <w:r w:rsidRPr="00B62B11">
        <w:t>алой, по сравнению с размерами изображения, маск</w:t>
      </w:r>
      <w:r>
        <w:t>ой</w:t>
      </w:r>
      <w:r w:rsidRPr="00B62B11">
        <w:t xml:space="preserve"> инструмента</w:t>
      </w:r>
      <w:r>
        <w:t>.</w:t>
      </w:r>
    </w:p>
    <w:p w14:paraId="6933899E" w14:textId="477F52AE" w:rsidR="00FD7EF9" w:rsidRPr="00FD7EF9" w:rsidRDefault="00FD7EF9" w:rsidP="00FD7EF9">
      <w:pPr>
        <w:pStyle w:val="O"/>
        <w:ind w:firstLine="0"/>
      </w:pPr>
    </w:p>
    <w:p w14:paraId="533C0179" w14:textId="34BDF70D" w:rsidR="0020226A" w:rsidRPr="0020226A" w:rsidRDefault="0020226A" w:rsidP="0020226A">
      <w:pPr>
        <w:pStyle w:val="31"/>
        <w:numPr>
          <w:ilvl w:val="2"/>
          <w:numId w:val="1"/>
        </w:numPr>
      </w:pPr>
      <w:bookmarkStart w:id="230" w:name="_Toc74818553"/>
      <w:r w:rsidRPr="0065499F">
        <w:lastRenderedPageBreak/>
        <w:t>Описание базы данных</w:t>
      </w:r>
      <w:bookmarkEnd w:id="230"/>
    </w:p>
    <w:p w14:paraId="290D4669" w14:textId="4843165D" w:rsidR="006B4BE3" w:rsidRDefault="002974D0" w:rsidP="0057594B">
      <w:pPr>
        <w:pStyle w:val="O"/>
        <w:spacing w:after="120"/>
        <w:rPr>
          <w:rStyle w:val="af0"/>
          <w:rFonts w:eastAsiaTheme="majorEastAsia"/>
          <w:b w:val="0"/>
          <w:bCs w:val="0"/>
        </w:rPr>
      </w:pPr>
      <w:r>
        <w:t>Дл</w:t>
      </w:r>
      <w:r w:rsidR="00E45DF1">
        <w:t>я тестирования предложенного аппарата диагностики заболеваний растений</w:t>
      </w:r>
      <w:r>
        <w:t xml:space="preserve"> </w:t>
      </w:r>
      <w:r w:rsidR="00E45DF1">
        <w:t>взята открытая б</w:t>
      </w:r>
      <w:r w:rsidR="00FE3D04">
        <w:t xml:space="preserve">аза </w:t>
      </w:r>
      <w:r w:rsidR="00E45DF1">
        <w:t xml:space="preserve">данных </w:t>
      </w:r>
      <w:r w:rsidR="00E45DF1">
        <w:rPr>
          <w:rFonts w:ascii="Arial" w:hAnsi="Arial" w:cs="Arial"/>
          <w:color w:val="000000"/>
          <w:sz w:val="22"/>
          <w:szCs w:val="22"/>
        </w:rPr>
        <w:t>Plant</w:t>
      </w:r>
      <w:r w:rsidR="00E45DF1" w:rsidRPr="00350EBE">
        <w:rPr>
          <w:rFonts w:ascii="Arial" w:hAnsi="Arial" w:cs="Arial"/>
          <w:color w:val="000000"/>
          <w:sz w:val="22"/>
          <w:szCs w:val="22"/>
        </w:rPr>
        <w:t xml:space="preserve"> </w:t>
      </w:r>
      <w:r w:rsidR="00E45DF1">
        <w:rPr>
          <w:rFonts w:ascii="Arial" w:hAnsi="Arial" w:cs="Arial"/>
          <w:color w:val="000000"/>
          <w:sz w:val="22"/>
          <w:szCs w:val="22"/>
        </w:rPr>
        <w:t xml:space="preserve">Village </w:t>
      </w:r>
      <w:r w:rsidR="00E577B7" w:rsidRPr="00E577B7">
        <w:rPr>
          <w:rStyle w:val="a8"/>
          <w:color w:val="0D0D0D" w:themeColor="text1" w:themeTint="F2"/>
          <w:u w:val="none"/>
        </w:rPr>
        <w:t>[</w:t>
      </w:r>
      <w:r w:rsidR="00045970" w:rsidRPr="00045970">
        <w:rPr>
          <w:rStyle w:val="a8"/>
          <w:color w:val="0D0D0D" w:themeColor="text1" w:themeTint="F2"/>
          <w:u w:val="none"/>
        </w:rPr>
        <w:t>1</w:t>
      </w:r>
      <w:r w:rsidR="001573CD" w:rsidRPr="001573CD">
        <w:rPr>
          <w:rStyle w:val="a8"/>
          <w:color w:val="0D0D0D" w:themeColor="text1" w:themeTint="F2"/>
          <w:u w:val="none"/>
        </w:rPr>
        <w:t>1</w:t>
      </w:r>
      <w:r w:rsidR="00E577B7" w:rsidRPr="00E577B7">
        <w:rPr>
          <w:rStyle w:val="a8"/>
          <w:color w:val="0D0D0D" w:themeColor="text1" w:themeTint="F2"/>
          <w:u w:val="none"/>
        </w:rPr>
        <w:t>]</w:t>
      </w:r>
      <w:r w:rsidR="00E577B7" w:rsidRPr="00E577B7">
        <w:rPr>
          <w:rStyle w:val="af0"/>
          <w:rFonts w:eastAsiaTheme="majorEastAsia"/>
          <w:b w:val="0"/>
          <w:bCs w:val="0"/>
        </w:rPr>
        <w:t>.</w:t>
      </w:r>
      <w:r w:rsidR="00E45DF1">
        <w:rPr>
          <w:rStyle w:val="af0"/>
          <w:rFonts w:eastAsiaTheme="majorEastAsia"/>
          <w:b w:val="0"/>
          <w:bCs w:val="0"/>
        </w:rPr>
        <w:t xml:space="preserve"> Она включает в себя 54</w:t>
      </w:r>
      <w:r w:rsidR="0057594B">
        <w:rPr>
          <w:rStyle w:val="af0"/>
          <w:rFonts w:eastAsiaTheme="majorEastAsia"/>
          <w:b w:val="0"/>
          <w:bCs w:val="0"/>
        </w:rPr>
        <w:t xml:space="preserve"> </w:t>
      </w:r>
      <w:r w:rsidR="004B3CF3">
        <w:rPr>
          <w:rStyle w:val="af0"/>
          <w:rFonts w:eastAsiaTheme="majorEastAsia"/>
          <w:b w:val="0"/>
          <w:bCs w:val="0"/>
        </w:rPr>
        <w:t>тыс.</w:t>
      </w:r>
      <w:r w:rsidR="00E45DF1">
        <w:rPr>
          <w:rStyle w:val="af0"/>
          <w:rFonts w:eastAsiaTheme="majorEastAsia"/>
          <w:b w:val="0"/>
          <w:bCs w:val="0"/>
        </w:rPr>
        <w:t xml:space="preserve"> </w:t>
      </w:r>
      <w:r>
        <w:rPr>
          <w:rStyle w:val="af0"/>
          <w:rFonts w:eastAsiaTheme="majorEastAsia"/>
          <w:b w:val="0"/>
          <w:bCs w:val="0"/>
        </w:rPr>
        <w:t xml:space="preserve">сегментированных </w:t>
      </w:r>
      <w:r w:rsidR="00E45DF1">
        <w:rPr>
          <w:rStyle w:val="af0"/>
          <w:rFonts w:eastAsiaTheme="majorEastAsia"/>
          <w:b w:val="0"/>
          <w:bCs w:val="0"/>
        </w:rPr>
        <w:t>изображений здоровых и больных листьев</w:t>
      </w:r>
      <w:r w:rsidR="00801B6D">
        <w:rPr>
          <w:rStyle w:val="af0"/>
          <w:rFonts w:eastAsiaTheme="majorEastAsia"/>
          <w:b w:val="0"/>
          <w:bCs w:val="0"/>
        </w:rPr>
        <w:t xml:space="preserve"> для 14 типов растений.</w:t>
      </w:r>
      <w:r w:rsidR="006B4BE3">
        <w:rPr>
          <w:rStyle w:val="af0"/>
          <w:rFonts w:eastAsiaTheme="majorEastAsia"/>
          <w:b w:val="0"/>
          <w:bCs w:val="0"/>
        </w:rPr>
        <w:t xml:space="preserve"> В рамках исследования используются только данные о</w:t>
      </w:r>
      <w:r w:rsidR="00801B6D">
        <w:rPr>
          <w:rStyle w:val="af0"/>
          <w:rFonts w:eastAsiaTheme="majorEastAsia"/>
          <w:b w:val="0"/>
          <w:bCs w:val="0"/>
        </w:rPr>
        <w:t xml:space="preserve"> томат</w:t>
      </w:r>
      <w:r w:rsidR="006B4BE3">
        <w:rPr>
          <w:rStyle w:val="af0"/>
          <w:rFonts w:eastAsiaTheme="majorEastAsia"/>
          <w:b w:val="0"/>
          <w:bCs w:val="0"/>
        </w:rPr>
        <w:t>ах</w:t>
      </w:r>
      <w:r w:rsidR="00801B6D">
        <w:rPr>
          <w:rStyle w:val="af0"/>
          <w:rFonts w:eastAsiaTheme="majorEastAsia"/>
          <w:b w:val="0"/>
          <w:bCs w:val="0"/>
        </w:rPr>
        <w:t>,</w:t>
      </w:r>
      <w:r w:rsidR="006B4BE3">
        <w:rPr>
          <w:rStyle w:val="af0"/>
          <w:rFonts w:eastAsiaTheme="majorEastAsia"/>
          <w:b w:val="0"/>
          <w:bCs w:val="0"/>
        </w:rPr>
        <w:t xml:space="preserve"> поскольку</w:t>
      </w:r>
      <w:r w:rsidR="0057594B">
        <w:rPr>
          <w:rStyle w:val="af0"/>
          <w:rFonts w:eastAsiaTheme="majorEastAsia"/>
          <w:b w:val="0"/>
          <w:bCs w:val="0"/>
        </w:rPr>
        <w:t xml:space="preserve"> информация о них предоставлена в наибольшем объеме</w:t>
      </w:r>
      <w:r w:rsidR="006B4BE3">
        <w:rPr>
          <w:rStyle w:val="af0"/>
          <w:rFonts w:eastAsiaTheme="majorEastAsia"/>
          <w:b w:val="0"/>
          <w:bCs w:val="0"/>
        </w:rPr>
        <w:t>.</w:t>
      </w:r>
      <w:r w:rsidR="00801B6D">
        <w:rPr>
          <w:rStyle w:val="af0"/>
          <w:rFonts w:eastAsiaTheme="majorEastAsia"/>
          <w:b w:val="0"/>
          <w:bCs w:val="0"/>
        </w:rPr>
        <w:t xml:space="preserve"> </w:t>
      </w:r>
      <w:r w:rsidR="00EF4527">
        <w:rPr>
          <w:rStyle w:val="af0"/>
          <w:rFonts w:eastAsiaTheme="majorEastAsia"/>
          <w:b w:val="0"/>
          <w:bCs w:val="0"/>
        </w:rPr>
        <w:t xml:space="preserve">Заболевания томатов подразделяются на 6 классов (рис. </w:t>
      </w:r>
      <w:r w:rsidR="009736BA">
        <w:rPr>
          <w:rStyle w:val="af0"/>
          <w:rFonts w:eastAsiaTheme="majorEastAsia"/>
          <w:b w:val="0"/>
          <w:bCs w:val="0"/>
        </w:rPr>
        <w:t>3</w:t>
      </w:r>
      <w:r w:rsidR="00EF4527">
        <w:rPr>
          <w:rStyle w:val="af0"/>
          <w:rFonts w:eastAsiaTheme="majorEastAsia"/>
          <w:b w:val="0"/>
          <w:bCs w:val="0"/>
        </w:rPr>
        <w:t>).</w:t>
      </w:r>
    </w:p>
    <w:tbl>
      <w:tblPr>
        <w:tblStyle w:val="af6"/>
        <w:tblW w:w="98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44"/>
        <w:gridCol w:w="1644"/>
        <w:gridCol w:w="1645"/>
        <w:gridCol w:w="1645"/>
        <w:gridCol w:w="1645"/>
        <w:gridCol w:w="1648"/>
      </w:tblGrid>
      <w:tr w:rsidR="00A85416" w14:paraId="3CEDD623" w14:textId="5550422C" w:rsidTr="00811E6F">
        <w:trPr>
          <w:trHeight w:hRule="exact" w:val="1697"/>
        </w:trPr>
        <w:tc>
          <w:tcPr>
            <w:tcW w:w="833" w:type="pct"/>
          </w:tcPr>
          <w:p w14:paraId="746027EA" w14:textId="25B6834F" w:rsidR="00A85416" w:rsidRDefault="00A85416" w:rsidP="002974D0">
            <w:pPr>
              <w:pStyle w:val="O"/>
              <w:ind w:left="-113" w:right="-57" w:firstLine="0"/>
              <w:rPr>
                <w:rStyle w:val="af0"/>
                <w:rFonts w:eastAsiaTheme="majorEastAsia"/>
                <w:b w:val="0"/>
                <w:bCs w:val="0"/>
              </w:rPr>
            </w:pPr>
            <w:r>
              <w:rPr>
                <w:rStyle w:val="af0"/>
                <w:rFonts w:eastAsiaTheme="majorEastAsia"/>
                <w:b w:val="0"/>
                <w:bCs w:val="0"/>
                <w:noProof/>
                <w:lang w:val="en-US" w:eastAsia="en-US"/>
              </w:rPr>
              <w:drawing>
                <wp:inline distT="0" distB="0" distL="0" distR="0" wp14:anchorId="2D01D6AB" wp14:editId="1FF7FECE">
                  <wp:extent cx="1085850" cy="10858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0141" cy="1100141"/>
                          </a:xfrm>
                          <a:prstGeom prst="rect">
                            <a:avLst/>
                          </a:prstGeom>
                          <a:noFill/>
                          <a:ln>
                            <a:noFill/>
                          </a:ln>
                        </pic:spPr>
                      </pic:pic>
                    </a:graphicData>
                  </a:graphic>
                </wp:inline>
              </w:drawing>
            </w:r>
          </w:p>
        </w:tc>
        <w:tc>
          <w:tcPr>
            <w:tcW w:w="833" w:type="pct"/>
          </w:tcPr>
          <w:p w14:paraId="27E822F6" w14:textId="35C5FF3A" w:rsidR="00A85416" w:rsidRDefault="00A85416" w:rsidP="002974D0">
            <w:pPr>
              <w:pStyle w:val="O"/>
              <w:ind w:left="-113" w:right="-57" w:firstLine="0"/>
              <w:rPr>
                <w:rStyle w:val="af0"/>
                <w:rFonts w:eastAsiaTheme="majorEastAsia"/>
                <w:b w:val="0"/>
                <w:bCs w:val="0"/>
              </w:rPr>
            </w:pPr>
            <w:r>
              <w:rPr>
                <w:rStyle w:val="af0"/>
                <w:rFonts w:eastAsiaTheme="majorEastAsia"/>
                <w:b w:val="0"/>
                <w:bCs w:val="0"/>
                <w:noProof/>
                <w:lang w:val="en-US" w:eastAsia="en-US"/>
              </w:rPr>
              <w:drawing>
                <wp:inline distT="0" distB="0" distL="0" distR="0" wp14:anchorId="58C8B942" wp14:editId="02624990">
                  <wp:extent cx="1123950" cy="11239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46256" cy="1146256"/>
                          </a:xfrm>
                          <a:prstGeom prst="rect">
                            <a:avLst/>
                          </a:prstGeom>
                          <a:noFill/>
                          <a:ln>
                            <a:noFill/>
                          </a:ln>
                        </pic:spPr>
                      </pic:pic>
                    </a:graphicData>
                  </a:graphic>
                </wp:inline>
              </w:drawing>
            </w:r>
          </w:p>
        </w:tc>
        <w:tc>
          <w:tcPr>
            <w:tcW w:w="833" w:type="pct"/>
          </w:tcPr>
          <w:p w14:paraId="0F920106" w14:textId="6EC0CAFE" w:rsidR="00A85416" w:rsidRDefault="006B6712" w:rsidP="002974D0">
            <w:pPr>
              <w:pStyle w:val="O"/>
              <w:ind w:left="-113" w:right="-57" w:firstLine="0"/>
              <w:rPr>
                <w:rStyle w:val="af0"/>
                <w:rFonts w:eastAsiaTheme="majorEastAsia"/>
                <w:b w:val="0"/>
                <w:bCs w:val="0"/>
              </w:rPr>
            </w:pPr>
            <w:r>
              <w:rPr>
                <w:noProof/>
                <w:lang w:val="en-US" w:eastAsia="en-US"/>
              </w:rPr>
              <w:drawing>
                <wp:inline distT="0" distB="0" distL="0" distR="0" wp14:anchorId="5B8C4DD0" wp14:editId="44C13653">
                  <wp:extent cx="1076325" cy="10763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tc>
        <w:tc>
          <w:tcPr>
            <w:tcW w:w="833" w:type="pct"/>
          </w:tcPr>
          <w:p w14:paraId="6F3E0BDC" w14:textId="10569A5E" w:rsidR="00A85416" w:rsidRDefault="00A85416" w:rsidP="002974D0">
            <w:pPr>
              <w:pStyle w:val="O"/>
              <w:ind w:left="-113" w:right="-57" w:firstLine="0"/>
              <w:rPr>
                <w:rStyle w:val="af0"/>
                <w:rFonts w:eastAsiaTheme="majorEastAsia"/>
                <w:b w:val="0"/>
                <w:bCs w:val="0"/>
              </w:rPr>
            </w:pPr>
            <w:r>
              <w:rPr>
                <w:rStyle w:val="af0"/>
                <w:rFonts w:eastAsiaTheme="majorEastAsia"/>
                <w:b w:val="0"/>
                <w:bCs w:val="0"/>
                <w:noProof/>
                <w:lang w:val="en-US" w:eastAsia="en-US"/>
              </w:rPr>
              <w:drawing>
                <wp:inline distT="0" distB="0" distL="0" distR="0" wp14:anchorId="6D97C242" wp14:editId="1FB6A438">
                  <wp:extent cx="1143000" cy="1143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5273" cy="1145273"/>
                          </a:xfrm>
                          <a:prstGeom prst="rect">
                            <a:avLst/>
                          </a:prstGeom>
                          <a:noFill/>
                          <a:ln>
                            <a:noFill/>
                          </a:ln>
                        </pic:spPr>
                      </pic:pic>
                    </a:graphicData>
                  </a:graphic>
                </wp:inline>
              </w:drawing>
            </w:r>
          </w:p>
        </w:tc>
        <w:tc>
          <w:tcPr>
            <w:tcW w:w="833" w:type="pct"/>
          </w:tcPr>
          <w:p w14:paraId="3A59D81B" w14:textId="7F37DF3C" w:rsidR="00A85416" w:rsidRDefault="00A85416" w:rsidP="002974D0">
            <w:pPr>
              <w:pStyle w:val="O"/>
              <w:ind w:left="-113" w:right="-57" w:firstLine="0"/>
              <w:rPr>
                <w:rStyle w:val="af0"/>
                <w:rFonts w:eastAsiaTheme="majorEastAsia"/>
                <w:b w:val="0"/>
                <w:bCs w:val="0"/>
              </w:rPr>
            </w:pPr>
            <w:r>
              <w:rPr>
                <w:rStyle w:val="af0"/>
                <w:rFonts w:eastAsiaTheme="majorEastAsia"/>
                <w:b w:val="0"/>
                <w:bCs w:val="0"/>
                <w:noProof/>
                <w:lang w:val="en-US" w:eastAsia="en-US"/>
              </w:rPr>
              <w:drawing>
                <wp:inline distT="0" distB="0" distL="0" distR="0" wp14:anchorId="1D7BF084" wp14:editId="31F065A8">
                  <wp:extent cx="1076325" cy="10763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92191" cy="1092191"/>
                          </a:xfrm>
                          <a:prstGeom prst="rect">
                            <a:avLst/>
                          </a:prstGeom>
                          <a:noFill/>
                          <a:ln>
                            <a:noFill/>
                          </a:ln>
                        </pic:spPr>
                      </pic:pic>
                    </a:graphicData>
                  </a:graphic>
                </wp:inline>
              </w:drawing>
            </w:r>
          </w:p>
        </w:tc>
        <w:tc>
          <w:tcPr>
            <w:tcW w:w="834" w:type="pct"/>
          </w:tcPr>
          <w:p w14:paraId="0307677B" w14:textId="50220394" w:rsidR="00A85416" w:rsidRDefault="00A85416" w:rsidP="002974D0">
            <w:pPr>
              <w:pStyle w:val="O"/>
              <w:ind w:left="-113" w:right="-57" w:firstLine="0"/>
              <w:rPr>
                <w:rStyle w:val="af0"/>
                <w:rFonts w:eastAsiaTheme="majorEastAsia"/>
                <w:b w:val="0"/>
                <w:bCs w:val="0"/>
                <w:noProof/>
              </w:rPr>
            </w:pPr>
            <w:r>
              <w:rPr>
                <w:rStyle w:val="af0"/>
                <w:rFonts w:eastAsiaTheme="majorEastAsia"/>
                <w:b w:val="0"/>
                <w:bCs w:val="0"/>
                <w:noProof/>
                <w:lang w:val="en-US" w:eastAsia="en-US"/>
              </w:rPr>
              <w:drawing>
                <wp:inline distT="0" distB="0" distL="0" distR="0" wp14:anchorId="43F014A4" wp14:editId="6FE972EA">
                  <wp:extent cx="1104900" cy="11049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18816" cy="1118816"/>
                          </a:xfrm>
                          <a:prstGeom prst="rect">
                            <a:avLst/>
                          </a:prstGeom>
                          <a:noFill/>
                          <a:ln>
                            <a:noFill/>
                          </a:ln>
                        </pic:spPr>
                      </pic:pic>
                    </a:graphicData>
                  </a:graphic>
                </wp:inline>
              </w:drawing>
            </w:r>
          </w:p>
        </w:tc>
      </w:tr>
      <w:tr w:rsidR="00A85416" w14:paraId="480F3847" w14:textId="4E1996D3" w:rsidTr="004C5947">
        <w:trPr>
          <w:trHeight w:val="357"/>
        </w:trPr>
        <w:tc>
          <w:tcPr>
            <w:tcW w:w="833" w:type="pct"/>
          </w:tcPr>
          <w:p w14:paraId="0B3CC52D" w14:textId="546D95B6" w:rsidR="004C5947" w:rsidRPr="004C5947" w:rsidRDefault="00A85416" w:rsidP="00BC5147">
            <w:pPr>
              <w:spacing w:before="120"/>
              <w:jc w:val="center"/>
              <w:rPr>
                <w:rFonts w:eastAsiaTheme="majorEastAsia"/>
                <w:sz w:val="20"/>
                <w:szCs w:val="20"/>
              </w:rPr>
            </w:pPr>
            <w:r w:rsidRPr="004C5947">
              <w:rPr>
                <w:rFonts w:eastAsiaTheme="majorEastAsia"/>
                <w:sz w:val="20"/>
                <w:szCs w:val="20"/>
              </w:rPr>
              <w:t>Bacterial</w:t>
            </w:r>
            <w:r w:rsidR="002974D0" w:rsidRPr="004C5947">
              <w:rPr>
                <w:rFonts w:eastAsiaTheme="majorEastAsia"/>
                <w:sz w:val="20"/>
                <w:szCs w:val="20"/>
              </w:rPr>
              <w:t xml:space="preserve"> </w:t>
            </w:r>
            <w:r w:rsidRPr="004C5947">
              <w:rPr>
                <w:rFonts w:eastAsiaTheme="majorEastAsia"/>
                <w:sz w:val="20"/>
                <w:szCs w:val="20"/>
              </w:rPr>
              <w:t>spot</w:t>
            </w:r>
            <w:r w:rsidR="00BC5147">
              <w:rPr>
                <w:rFonts w:eastAsiaTheme="majorEastAsia"/>
                <w:sz w:val="20"/>
                <w:szCs w:val="20"/>
              </w:rPr>
              <w:br/>
            </w:r>
            <w:r w:rsidR="004C5947" w:rsidRPr="004C5947">
              <w:rPr>
                <w:rFonts w:eastAsiaTheme="majorEastAsia"/>
                <w:sz w:val="20"/>
                <w:szCs w:val="20"/>
              </w:rPr>
              <w:t>(Бактериальное)</w:t>
            </w:r>
          </w:p>
        </w:tc>
        <w:tc>
          <w:tcPr>
            <w:tcW w:w="833" w:type="pct"/>
          </w:tcPr>
          <w:p w14:paraId="3564F543" w14:textId="4ACB58C5" w:rsidR="004C5947" w:rsidRPr="004C5947" w:rsidRDefault="00A85416" w:rsidP="00BC5147">
            <w:pPr>
              <w:spacing w:before="120"/>
              <w:jc w:val="center"/>
              <w:rPr>
                <w:rFonts w:eastAsiaTheme="majorEastAsia"/>
                <w:sz w:val="20"/>
                <w:szCs w:val="20"/>
              </w:rPr>
            </w:pPr>
            <w:r w:rsidRPr="004C5947">
              <w:rPr>
                <w:rFonts w:eastAsiaTheme="majorEastAsia"/>
                <w:sz w:val="20"/>
                <w:szCs w:val="20"/>
              </w:rPr>
              <w:t>Early</w:t>
            </w:r>
            <w:r w:rsidR="002974D0" w:rsidRPr="004C5947">
              <w:rPr>
                <w:rFonts w:eastAsiaTheme="majorEastAsia"/>
                <w:sz w:val="20"/>
                <w:szCs w:val="20"/>
              </w:rPr>
              <w:t xml:space="preserve"> </w:t>
            </w:r>
            <w:r w:rsidRPr="004C5947">
              <w:rPr>
                <w:rFonts w:eastAsiaTheme="majorEastAsia"/>
                <w:sz w:val="20"/>
                <w:szCs w:val="20"/>
              </w:rPr>
              <w:t>blight</w:t>
            </w:r>
            <w:r w:rsidR="00BC5147">
              <w:rPr>
                <w:rFonts w:eastAsiaTheme="majorEastAsia"/>
                <w:sz w:val="20"/>
                <w:szCs w:val="20"/>
              </w:rPr>
              <w:br/>
            </w:r>
            <w:r w:rsidR="004C5947" w:rsidRPr="004C5947">
              <w:rPr>
                <w:rFonts w:eastAsiaTheme="majorEastAsia"/>
                <w:sz w:val="20"/>
                <w:szCs w:val="20"/>
              </w:rPr>
              <w:t>(Грибковое)</w:t>
            </w:r>
          </w:p>
        </w:tc>
        <w:tc>
          <w:tcPr>
            <w:tcW w:w="833" w:type="pct"/>
          </w:tcPr>
          <w:p w14:paraId="704B28AA" w14:textId="77777777" w:rsidR="00A85416" w:rsidRPr="004C5947" w:rsidRDefault="00A85416" w:rsidP="00BC5147">
            <w:pPr>
              <w:spacing w:before="120"/>
              <w:jc w:val="center"/>
              <w:rPr>
                <w:rFonts w:eastAsiaTheme="majorEastAsia"/>
                <w:sz w:val="20"/>
                <w:szCs w:val="20"/>
              </w:rPr>
            </w:pPr>
            <w:r w:rsidRPr="004C5947">
              <w:rPr>
                <w:rFonts w:eastAsiaTheme="majorEastAsia"/>
                <w:sz w:val="20"/>
                <w:szCs w:val="20"/>
              </w:rPr>
              <w:t>Healthy</w:t>
            </w:r>
          </w:p>
          <w:p w14:paraId="7D21E1BB" w14:textId="6AB54B21" w:rsidR="004C5947" w:rsidRPr="004C5947" w:rsidRDefault="004C5947" w:rsidP="00BC5147">
            <w:pPr>
              <w:spacing w:before="120"/>
              <w:jc w:val="center"/>
              <w:rPr>
                <w:rFonts w:eastAsiaTheme="majorEastAsia"/>
                <w:sz w:val="20"/>
                <w:szCs w:val="20"/>
              </w:rPr>
            </w:pPr>
          </w:p>
        </w:tc>
        <w:tc>
          <w:tcPr>
            <w:tcW w:w="833" w:type="pct"/>
          </w:tcPr>
          <w:p w14:paraId="17DDAD56" w14:textId="43F07153" w:rsidR="004C5947" w:rsidRPr="004C5947" w:rsidRDefault="00A85416" w:rsidP="00BC5147">
            <w:pPr>
              <w:spacing w:before="120"/>
              <w:jc w:val="center"/>
              <w:rPr>
                <w:rFonts w:eastAsiaTheme="majorEastAsia"/>
                <w:sz w:val="20"/>
                <w:szCs w:val="20"/>
              </w:rPr>
            </w:pPr>
            <w:r w:rsidRPr="004C5947">
              <w:rPr>
                <w:rFonts w:eastAsiaTheme="majorEastAsia"/>
                <w:sz w:val="20"/>
                <w:szCs w:val="20"/>
              </w:rPr>
              <w:t>Septoria</w:t>
            </w:r>
            <w:r w:rsidR="002974D0" w:rsidRPr="004C5947">
              <w:rPr>
                <w:rFonts w:eastAsiaTheme="majorEastAsia"/>
                <w:sz w:val="20"/>
                <w:szCs w:val="20"/>
              </w:rPr>
              <w:t xml:space="preserve"> </w:t>
            </w:r>
            <w:r w:rsidRPr="004C5947">
              <w:rPr>
                <w:rFonts w:eastAsiaTheme="majorEastAsia"/>
                <w:sz w:val="20"/>
                <w:szCs w:val="20"/>
              </w:rPr>
              <w:t>leaf</w:t>
            </w:r>
            <w:r w:rsidR="002974D0" w:rsidRPr="004C5947">
              <w:rPr>
                <w:rFonts w:eastAsiaTheme="majorEastAsia"/>
                <w:sz w:val="20"/>
                <w:szCs w:val="20"/>
              </w:rPr>
              <w:t xml:space="preserve"> </w:t>
            </w:r>
            <w:r w:rsidRPr="004C5947">
              <w:rPr>
                <w:rFonts w:eastAsiaTheme="majorEastAsia"/>
                <w:sz w:val="20"/>
                <w:szCs w:val="20"/>
              </w:rPr>
              <w:t>spot</w:t>
            </w:r>
            <w:r w:rsidR="00BC5147">
              <w:rPr>
                <w:rFonts w:eastAsiaTheme="majorEastAsia"/>
                <w:sz w:val="20"/>
                <w:szCs w:val="20"/>
              </w:rPr>
              <w:br/>
            </w:r>
            <w:r w:rsidR="004C5947" w:rsidRPr="004C5947">
              <w:rPr>
                <w:rFonts w:eastAsiaTheme="majorEastAsia"/>
                <w:sz w:val="20"/>
                <w:szCs w:val="20"/>
              </w:rPr>
              <w:t>(Грибковое)</w:t>
            </w:r>
          </w:p>
        </w:tc>
        <w:tc>
          <w:tcPr>
            <w:tcW w:w="833" w:type="pct"/>
          </w:tcPr>
          <w:p w14:paraId="2E4F6D06" w14:textId="6068092F" w:rsidR="004C5947" w:rsidRPr="004C5947" w:rsidRDefault="002974D0" w:rsidP="00BC5147">
            <w:pPr>
              <w:spacing w:before="120"/>
              <w:jc w:val="center"/>
              <w:rPr>
                <w:rFonts w:eastAsiaTheme="majorEastAsia"/>
                <w:sz w:val="20"/>
                <w:szCs w:val="20"/>
              </w:rPr>
            </w:pPr>
            <w:r w:rsidRPr="004C5947">
              <w:rPr>
                <w:rFonts w:eastAsiaTheme="majorEastAsia"/>
                <w:sz w:val="20"/>
                <w:szCs w:val="20"/>
              </w:rPr>
              <w:t>Late blight</w:t>
            </w:r>
            <w:r w:rsidR="00BC5147">
              <w:rPr>
                <w:rFonts w:eastAsiaTheme="majorEastAsia"/>
                <w:sz w:val="20"/>
                <w:szCs w:val="20"/>
              </w:rPr>
              <w:br/>
            </w:r>
            <w:r w:rsidR="004C5947" w:rsidRPr="004C5947">
              <w:rPr>
                <w:rFonts w:eastAsiaTheme="majorEastAsia"/>
                <w:sz w:val="20"/>
                <w:szCs w:val="20"/>
              </w:rPr>
              <w:t>(Грибковое)</w:t>
            </w:r>
          </w:p>
        </w:tc>
        <w:tc>
          <w:tcPr>
            <w:tcW w:w="835" w:type="pct"/>
          </w:tcPr>
          <w:p w14:paraId="46BBFEE3" w14:textId="2D346ACB" w:rsidR="004C5947" w:rsidRPr="004C5947" w:rsidRDefault="002974D0" w:rsidP="00BC5147">
            <w:pPr>
              <w:spacing w:before="120"/>
              <w:jc w:val="center"/>
              <w:rPr>
                <w:rFonts w:eastAsiaTheme="majorEastAsia"/>
                <w:sz w:val="20"/>
                <w:szCs w:val="20"/>
              </w:rPr>
            </w:pPr>
            <w:r w:rsidRPr="004C5947">
              <w:rPr>
                <w:rFonts w:eastAsiaTheme="majorEastAsia"/>
                <w:sz w:val="20"/>
                <w:szCs w:val="20"/>
              </w:rPr>
              <w:t>Yellow Leaf</w:t>
            </w:r>
            <w:r w:rsidR="004C5947">
              <w:rPr>
                <w:rFonts w:eastAsiaTheme="majorEastAsia"/>
                <w:sz w:val="20"/>
                <w:szCs w:val="20"/>
              </w:rPr>
              <w:t xml:space="preserve"> </w:t>
            </w:r>
            <w:r w:rsidRPr="004C5947">
              <w:rPr>
                <w:rFonts w:eastAsiaTheme="majorEastAsia"/>
                <w:sz w:val="20"/>
                <w:szCs w:val="20"/>
              </w:rPr>
              <w:t>Curl</w:t>
            </w:r>
            <w:r w:rsidR="00BC5147">
              <w:rPr>
                <w:rFonts w:eastAsiaTheme="majorEastAsia"/>
                <w:sz w:val="20"/>
                <w:szCs w:val="20"/>
              </w:rPr>
              <w:br/>
            </w:r>
            <w:r w:rsidR="004C5947" w:rsidRPr="004C5947">
              <w:rPr>
                <w:rFonts w:eastAsiaTheme="majorEastAsia"/>
                <w:sz w:val="20"/>
                <w:szCs w:val="20"/>
              </w:rPr>
              <w:t>(Вирусное)</w:t>
            </w:r>
          </w:p>
        </w:tc>
      </w:tr>
      <w:tr w:rsidR="002974D0" w14:paraId="03FE6456" w14:textId="77777777" w:rsidTr="0057594B">
        <w:trPr>
          <w:trHeight w:hRule="exact" w:val="227"/>
        </w:trPr>
        <w:tc>
          <w:tcPr>
            <w:tcW w:w="5000" w:type="pct"/>
            <w:gridSpan w:val="6"/>
          </w:tcPr>
          <w:p w14:paraId="10395F01" w14:textId="0D271908" w:rsidR="002974D0" w:rsidRPr="002974D0" w:rsidRDefault="002974D0" w:rsidP="00EF4527">
            <w:pPr>
              <w:pStyle w:val="af4"/>
              <w:spacing w:after="240"/>
              <w:jc w:val="center"/>
              <w:rPr>
                <w:rStyle w:val="af0"/>
                <w:rFonts w:ascii="Arial" w:hAnsi="Arial" w:cs="Arial"/>
                <w:b w:val="0"/>
                <w:bCs w:val="0"/>
                <w:i w:val="0"/>
                <w:iCs w:val="0"/>
                <w:color w:val="auto"/>
                <w:sz w:val="22"/>
                <w:szCs w:val="22"/>
                <w:shd w:val="clear" w:color="auto" w:fill="FFFFFF"/>
              </w:rPr>
            </w:pPr>
            <w:r w:rsidRPr="0055010A">
              <w:rPr>
                <w:i w:val="0"/>
                <w:iCs w:val="0"/>
                <w:color w:val="auto"/>
                <w:sz w:val="20"/>
                <w:szCs w:val="20"/>
              </w:rPr>
              <w:t xml:space="preserve">Рисунок </w:t>
            </w:r>
            <w:r w:rsidR="009736BA">
              <w:rPr>
                <w:i w:val="0"/>
                <w:iCs w:val="0"/>
                <w:color w:val="auto"/>
                <w:sz w:val="20"/>
                <w:szCs w:val="20"/>
              </w:rPr>
              <w:t>3</w:t>
            </w:r>
            <w:r w:rsidRPr="0055010A">
              <w:rPr>
                <w:i w:val="0"/>
                <w:iCs w:val="0"/>
                <w:color w:val="auto"/>
                <w:sz w:val="20"/>
                <w:szCs w:val="20"/>
              </w:rPr>
              <w:t xml:space="preserve">. </w:t>
            </w:r>
            <w:r w:rsidR="0057594B">
              <w:rPr>
                <w:i w:val="0"/>
                <w:iCs w:val="0"/>
                <w:color w:val="auto"/>
                <w:sz w:val="20"/>
                <w:szCs w:val="20"/>
              </w:rPr>
              <w:t>Примеры изображений листьев томата каждого класса заболевания</w:t>
            </w:r>
          </w:p>
        </w:tc>
      </w:tr>
    </w:tbl>
    <w:p w14:paraId="0C7C8109" w14:textId="77777777" w:rsidR="009736BA" w:rsidRPr="009736BA" w:rsidRDefault="004C5947" w:rsidP="009736BA">
      <w:pPr>
        <w:pStyle w:val="O"/>
        <w:spacing w:before="240"/>
        <w:rPr>
          <w:rStyle w:val="af0"/>
          <w:rFonts w:eastAsiaTheme="majorEastAsia"/>
          <w:b w:val="0"/>
          <w:bCs w:val="0"/>
        </w:rPr>
      </w:pPr>
      <w:r w:rsidRPr="009736BA">
        <w:rPr>
          <w:rStyle w:val="af0"/>
          <w:rFonts w:eastAsiaTheme="majorEastAsia"/>
          <w:b w:val="0"/>
          <w:bCs w:val="0"/>
        </w:rPr>
        <w:t>Чтобы сбалансировать классы, решено урезать размер выборок в каждом классе до величины минимальной выборки, то есть до 1000 элементов.</w:t>
      </w:r>
    </w:p>
    <w:p w14:paraId="77AEE36B" w14:textId="55FE0116" w:rsidR="004C5947" w:rsidRPr="009736BA" w:rsidRDefault="004C5947" w:rsidP="009736BA">
      <w:pPr>
        <w:pStyle w:val="O"/>
      </w:pPr>
      <w:r w:rsidRPr="009736BA">
        <w:t xml:space="preserve">Описание изображений: </w:t>
      </w:r>
    </w:p>
    <w:p w14:paraId="7D41E42B" w14:textId="2FF4101E" w:rsidR="004C5947" w:rsidRDefault="004C5947" w:rsidP="00082889">
      <w:pPr>
        <w:pStyle w:val="O"/>
        <w:numPr>
          <w:ilvl w:val="0"/>
          <w:numId w:val="7"/>
        </w:numPr>
        <w:jc w:val="left"/>
      </w:pPr>
      <w:r>
        <w:t>Разрешение</w:t>
      </w:r>
      <w:r>
        <w:rPr>
          <w:lang w:val="en-US"/>
        </w:rPr>
        <w:t>:</w:t>
      </w:r>
      <w:r>
        <w:t xml:space="preserve"> 256х256</w:t>
      </w:r>
    </w:p>
    <w:p w14:paraId="63DB5029" w14:textId="411B1DCC" w:rsidR="004C5947" w:rsidRPr="00B96FF9" w:rsidRDefault="004C5947" w:rsidP="00082889">
      <w:pPr>
        <w:pStyle w:val="O"/>
        <w:numPr>
          <w:ilvl w:val="0"/>
          <w:numId w:val="7"/>
        </w:numPr>
        <w:jc w:val="left"/>
      </w:pPr>
      <w:r>
        <w:t>Глубина цвета</w:t>
      </w:r>
      <w:r>
        <w:rPr>
          <w:lang w:val="en-US"/>
        </w:rPr>
        <w:t>:</w:t>
      </w:r>
      <w:r>
        <w:t xml:space="preserve"> </w:t>
      </w:r>
      <w:r>
        <w:rPr>
          <w:lang w:val="en-US"/>
        </w:rPr>
        <w:t xml:space="preserve">8 </w:t>
      </w:r>
      <w:r>
        <w:t>бит</w:t>
      </w:r>
    </w:p>
    <w:p w14:paraId="6F9F2F8D" w14:textId="4852FF37" w:rsidR="004C5947" w:rsidRPr="00B96FF9" w:rsidRDefault="004C5947" w:rsidP="00082889">
      <w:pPr>
        <w:pStyle w:val="O"/>
        <w:numPr>
          <w:ilvl w:val="0"/>
          <w:numId w:val="7"/>
        </w:numPr>
        <w:jc w:val="left"/>
      </w:pPr>
      <w:r>
        <w:t>Формат хранения</w:t>
      </w:r>
      <w:r>
        <w:rPr>
          <w:lang w:val="en-US"/>
        </w:rPr>
        <w:t>: .jpeg</w:t>
      </w:r>
    </w:p>
    <w:p w14:paraId="7586855A" w14:textId="3F796A69" w:rsidR="001D7C72" w:rsidRPr="00EF16D8" w:rsidRDefault="004C5947" w:rsidP="00082889">
      <w:pPr>
        <w:pStyle w:val="O"/>
        <w:numPr>
          <w:ilvl w:val="0"/>
          <w:numId w:val="7"/>
        </w:numPr>
        <w:jc w:val="left"/>
      </w:pPr>
      <w:r>
        <w:t>Цветовой профиль</w:t>
      </w:r>
      <w:r>
        <w:rPr>
          <w:lang w:val="en-US"/>
        </w:rPr>
        <w:t>: RGB</w:t>
      </w:r>
    </w:p>
    <w:p w14:paraId="2B8D11A6" w14:textId="33B56017" w:rsidR="009C0425" w:rsidRPr="009736BA" w:rsidRDefault="00EF16D8" w:rsidP="009736BA">
      <w:pPr>
        <w:pStyle w:val="O"/>
      </w:pPr>
      <w:r w:rsidRPr="009736BA">
        <w:rPr>
          <w:rStyle w:val="af0"/>
          <w:rFonts w:eastAsiaTheme="majorEastAsia"/>
          <w:b w:val="0"/>
          <w:bCs w:val="0"/>
        </w:rPr>
        <w:t>Анализируя изображения на рис</w:t>
      </w:r>
      <w:r w:rsidR="00053E38">
        <w:rPr>
          <w:rStyle w:val="af0"/>
          <w:rFonts w:eastAsiaTheme="majorEastAsia"/>
          <w:b w:val="0"/>
          <w:bCs w:val="0"/>
        </w:rPr>
        <w:t>.</w:t>
      </w:r>
      <w:r w:rsidRPr="009736BA">
        <w:rPr>
          <w:rStyle w:val="af0"/>
          <w:rFonts w:eastAsiaTheme="majorEastAsia"/>
          <w:b w:val="0"/>
          <w:bCs w:val="0"/>
        </w:rPr>
        <w:t xml:space="preserve"> </w:t>
      </w:r>
      <w:r w:rsidR="009736BA">
        <w:rPr>
          <w:rStyle w:val="af0"/>
          <w:rFonts w:eastAsiaTheme="majorEastAsia"/>
          <w:b w:val="0"/>
          <w:bCs w:val="0"/>
        </w:rPr>
        <w:t>3</w:t>
      </w:r>
      <w:r w:rsidRPr="009736BA">
        <w:rPr>
          <w:rStyle w:val="af0"/>
          <w:rFonts w:eastAsiaTheme="majorEastAsia"/>
          <w:b w:val="0"/>
          <w:bCs w:val="0"/>
        </w:rPr>
        <w:t>, можно видеть, что для классов Septoria leaf spot и Yellow Leaf Curl Virus характерно изменение цвета листа</w:t>
      </w:r>
      <w:r w:rsidR="0057594B" w:rsidRPr="009736BA">
        <w:rPr>
          <w:rStyle w:val="af0"/>
          <w:rFonts w:eastAsiaTheme="majorEastAsia"/>
          <w:b w:val="0"/>
          <w:bCs w:val="0"/>
        </w:rPr>
        <w:t>. Д</w:t>
      </w:r>
      <w:r w:rsidRPr="009736BA">
        <w:rPr>
          <w:rStyle w:val="af0"/>
          <w:rFonts w:eastAsiaTheme="majorEastAsia"/>
          <w:b w:val="0"/>
          <w:bCs w:val="0"/>
        </w:rPr>
        <w:t xml:space="preserve">ля первого оно происходит повсеместно, а для второго только по краям. Классы Bacterial spot, Early blight, и Late blight отличаются возникновением темных пятен. Для Bacterial spot это маленькие многочисленные пятна, для Early blight локальные сильные потемнения, для Late blight более обширные поражения с сильным изменением текстурных признаков. Такой визуальный анализ, позволяет убедиться в </w:t>
      </w:r>
      <w:r w:rsidR="005841AD" w:rsidRPr="005841AD">
        <w:rPr>
          <w:rFonts w:eastAsiaTheme="majorEastAsia"/>
        </w:rPr>
        <w:t>необходимости применения</w:t>
      </w:r>
      <w:r w:rsidRPr="009736BA">
        <w:rPr>
          <w:rStyle w:val="af0"/>
          <w:rFonts w:eastAsiaTheme="majorEastAsia"/>
          <w:b w:val="0"/>
          <w:bCs w:val="0"/>
        </w:rPr>
        <w:t xml:space="preserve"> статистико-текстурного аппарата диагностики заболеваний. </w:t>
      </w:r>
    </w:p>
    <w:p w14:paraId="303D9916" w14:textId="541BC79D" w:rsidR="00EF16D8" w:rsidRDefault="007957BA" w:rsidP="00EF16D8">
      <w:pPr>
        <w:pStyle w:val="31"/>
        <w:numPr>
          <w:ilvl w:val="2"/>
          <w:numId w:val="1"/>
        </w:numPr>
        <w:ind w:left="0" w:firstLine="0"/>
      </w:pPr>
      <w:bookmarkStart w:id="231" w:name="_Toc74818554"/>
      <w:r>
        <w:t>Обзор</w:t>
      </w:r>
      <w:r w:rsidR="00EF16D8">
        <w:t xml:space="preserve"> изображений в красном канале</w:t>
      </w:r>
      <w:bookmarkEnd w:id="231"/>
    </w:p>
    <w:p w14:paraId="7DDA74B0" w14:textId="07AAE6F9" w:rsidR="004C5947" w:rsidRDefault="004C5947" w:rsidP="00C15C73">
      <w:pPr>
        <w:pStyle w:val="O"/>
        <w:spacing w:after="120"/>
      </w:pPr>
      <w:r w:rsidRPr="001D7C72">
        <w:rPr>
          <w:rStyle w:val="af0"/>
          <w:rFonts w:eastAsiaTheme="majorEastAsia"/>
          <w:b w:val="0"/>
          <w:bCs w:val="0"/>
        </w:rPr>
        <w:t xml:space="preserve">Все изображения содержат большую область черного фона. Рассмотрим влияние черного фона на примере изображения листа томата, страдающего Bacterial spot (рис. </w:t>
      </w:r>
      <w:r w:rsidR="00474F53">
        <w:rPr>
          <w:rStyle w:val="af0"/>
          <w:rFonts w:eastAsiaTheme="majorEastAsia"/>
          <w:b w:val="0"/>
          <w:bCs w:val="0"/>
        </w:rPr>
        <w:t>4</w:t>
      </w:r>
      <w:r>
        <w:rPr>
          <w:rStyle w:val="af0"/>
          <w:rFonts w:eastAsiaTheme="majorEastAsia"/>
          <w:b w:val="0"/>
          <w:bCs w:val="0"/>
          <w:lang w:val="en-US"/>
        </w:rPr>
        <w:t>a</w:t>
      </w:r>
      <w:r w:rsidRPr="001D7C72">
        <w:rPr>
          <w:rStyle w:val="af0"/>
          <w:rFonts w:eastAsiaTheme="majorEastAsia"/>
          <w:b w:val="0"/>
          <w:bCs w:val="0"/>
        </w:rPr>
        <w:t>)</w:t>
      </w:r>
      <w:r w:rsidRPr="001D7C72">
        <w:t xml:space="preserve">. </w:t>
      </w:r>
      <w:r>
        <w:t xml:space="preserve">На гистограмме (рис. </w:t>
      </w:r>
      <w:r w:rsidR="00AF1698" w:rsidRPr="00CB5535">
        <w:t>4</w:t>
      </w:r>
      <w:r>
        <w:rPr>
          <w:lang w:val="en-US"/>
        </w:rPr>
        <w:t>b</w:t>
      </w:r>
      <w:r>
        <w:t>) в</w:t>
      </w:r>
      <w:r w:rsidRPr="001D7C72">
        <w:t>ид</w:t>
      </w:r>
      <w:r>
        <w:t>ен</w:t>
      </w:r>
      <w:r w:rsidRPr="001D7C72">
        <w:t xml:space="preserve"> пик для малых интенсивностей. Его наличие зашумляет реальное </w:t>
      </w:r>
      <w:r w:rsidRPr="001D7C72">
        <w:lastRenderedPageBreak/>
        <w:t>распределение пикселей листа. На соседнем рис</w:t>
      </w:r>
      <w:r w:rsidR="00053E38">
        <w:t>.</w:t>
      </w:r>
      <w:r>
        <w:t xml:space="preserve"> </w:t>
      </w:r>
      <w:r w:rsidR="00C15C73" w:rsidRPr="00C15C73">
        <w:t>4</w:t>
      </w:r>
      <w:r>
        <w:t>с</w:t>
      </w:r>
      <w:r w:rsidRPr="001D7C72">
        <w:t xml:space="preserve"> показано, как пикселы в диапазоне [1,</w:t>
      </w:r>
      <w:r w:rsidR="00C15C73">
        <w:rPr>
          <w:lang w:val="en-US"/>
        </w:rPr>
        <w:t> </w:t>
      </w:r>
      <w:r w:rsidRPr="001D7C72">
        <w:t xml:space="preserve">10] отражены на изображении. </w:t>
      </w:r>
      <w:r>
        <w:t>Такое выделение краев вероятно является п</w:t>
      </w:r>
      <w:r w:rsidRPr="001D7C72">
        <w:t>обочны</w:t>
      </w:r>
      <w:r>
        <w:t>м</w:t>
      </w:r>
      <w:r w:rsidRPr="001D7C72">
        <w:t xml:space="preserve"> эффект</w:t>
      </w:r>
      <w:r>
        <w:t xml:space="preserve">ом </w:t>
      </w:r>
      <w:r w:rsidRPr="001D7C72">
        <w:t xml:space="preserve">сегментации. </w:t>
      </w:r>
      <w:r w:rsidR="00C15C73" w:rsidRPr="001D7C72">
        <w:t xml:space="preserve">Поэтому, </w:t>
      </w:r>
      <w:r w:rsidR="00C15C73">
        <w:t xml:space="preserve">следует исключить из распределения </w:t>
      </w:r>
      <w:r w:rsidR="00C15C73" w:rsidRPr="001D7C72">
        <w:t xml:space="preserve">все </w:t>
      </w:r>
      <w:r w:rsidR="00C15C73">
        <w:t>«</w:t>
      </w:r>
      <w:r w:rsidR="00C15C73" w:rsidRPr="001D7C72">
        <w:t>околонулевые</w:t>
      </w:r>
      <w:r w:rsidR="00C15C73">
        <w:t>»</w:t>
      </w:r>
      <w:r w:rsidR="00C15C73" w:rsidRPr="001D7C72">
        <w:t xml:space="preserve"> пикселы </w:t>
      </w:r>
      <w:r w:rsidR="00C15C73">
        <w:rPr>
          <w:lang w:val="en-US"/>
        </w:rPr>
        <w:t>c</w:t>
      </w:r>
      <w:r w:rsidR="00C15C73" w:rsidRPr="001D7C72">
        <w:t xml:space="preserve"> </w:t>
      </w:r>
      <w:r w:rsidR="00C15C73">
        <w:t xml:space="preserve">интенсивностью </w:t>
      </w:r>
      <w:r w:rsidR="00C15C73" w:rsidRPr="001D7C72">
        <w:t>&lt;10.</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3544"/>
        <w:gridCol w:w="2693"/>
      </w:tblGrid>
      <w:tr w:rsidR="004C5947" w14:paraId="473521FB" w14:textId="77777777" w:rsidTr="00E27162">
        <w:trPr>
          <w:trHeight w:hRule="exact" w:val="2172"/>
          <w:jc w:val="center"/>
        </w:trPr>
        <w:tc>
          <w:tcPr>
            <w:tcW w:w="2835" w:type="dxa"/>
          </w:tcPr>
          <w:p w14:paraId="75D19EED" w14:textId="77777777" w:rsidR="004C5947" w:rsidRDefault="004C5947" w:rsidP="00973C73">
            <w:pPr>
              <w:pStyle w:val="O"/>
              <w:ind w:firstLine="0"/>
              <w:jc w:val="right"/>
              <w:rPr>
                <w:rStyle w:val="af0"/>
                <w:rFonts w:eastAsiaTheme="majorEastAsia"/>
                <w:b w:val="0"/>
                <w:bCs w:val="0"/>
              </w:rPr>
            </w:pPr>
            <w:r>
              <w:rPr>
                <w:rStyle w:val="af0"/>
                <w:rFonts w:eastAsiaTheme="majorEastAsia"/>
                <w:b w:val="0"/>
                <w:bCs w:val="0"/>
                <w:noProof/>
                <w:lang w:val="en-US" w:eastAsia="en-US"/>
              </w:rPr>
              <w:drawing>
                <wp:inline distT="0" distB="0" distL="0" distR="0" wp14:anchorId="657E2D20" wp14:editId="294C4B8F">
                  <wp:extent cx="1337094" cy="133709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0908" cy="1340908"/>
                          </a:xfrm>
                          <a:prstGeom prst="rect">
                            <a:avLst/>
                          </a:prstGeom>
                          <a:noFill/>
                          <a:ln>
                            <a:noFill/>
                          </a:ln>
                        </pic:spPr>
                      </pic:pic>
                    </a:graphicData>
                  </a:graphic>
                </wp:inline>
              </w:drawing>
            </w:r>
          </w:p>
        </w:tc>
        <w:tc>
          <w:tcPr>
            <w:tcW w:w="3544" w:type="dxa"/>
          </w:tcPr>
          <w:p w14:paraId="05CACEF4" w14:textId="77777777" w:rsidR="004C5947" w:rsidRDefault="004C5947" w:rsidP="00973C73">
            <w:pPr>
              <w:pStyle w:val="O"/>
              <w:ind w:firstLine="0"/>
              <w:jc w:val="center"/>
              <w:rPr>
                <w:rStyle w:val="af0"/>
                <w:rFonts w:eastAsiaTheme="majorEastAsia"/>
                <w:b w:val="0"/>
                <w:bCs w:val="0"/>
                <w:noProof/>
              </w:rPr>
            </w:pPr>
            <w:r>
              <w:rPr>
                <w:rStyle w:val="af0"/>
                <w:rFonts w:eastAsiaTheme="majorEastAsia"/>
                <w:b w:val="0"/>
                <w:bCs w:val="0"/>
                <w:noProof/>
                <w:lang w:val="en-US" w:eastAsia="en-US"/>
              </w:rPr>
              <w:drawing>
                <wp:inline distT="0" distB="0" distL="0" distR="0" wp14:anchorId="7D43BF60" wp14:editId="78826923">
                  <wp:extent cx="1897811" cy="1423358"/>
                  <wp:effectExtent l="0" t="0" r="762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126" cy="1428844"/>
                          </a:xfrm>
                          <a:prstGeom prst="rect">
                            <a:avLst/>
                          </a:prstGeom>
                          <a:noFill/>
                          <a:ln>
                            <a:noFill/>
                          </a:ln>
                        </pic:spPr>
                      </pic:pic>
                    </a:graphicData>
                  </a:graphic>
                </wp:inline>
              </w:drawing>
            </w:r>
          </w:p>
        </w:tc>
        <w:tc>
          <w:tcPr>
            <w:tcW w:w="2693" w:type="dxa"/>
          </w:tcPr>
          <w:p w14:paraId="50722CFF" w14:textId="77777777" w:rsidR="004C5947" w:rsidRDefault="004C5947" w:rsidP="00973C73">
            <w:pPr>
              <w:pStyle w:val="O"/>
              <w:ind w:firstLine="0"/>
              <w:rPr>
                <w:rStyle w:val="af0"/>
                <w:rFonts w:eastAsiaTheme="majorEastAsia"/>
                <w:b w:val="0"/>
                <w:bCs w:val="0"/>
              </w:rPr>
            </w:pPr>
            <w:r>
              <w:rPr>
                <w:rStyle w:val="af0"/>
                <w:rFonts w:eastAsiaTheme="majorEastAsia"/>
                <w:b w:val="0"/>
                <w:bCs w:val="0"/>
                <w:noProof/>
                <w:lang w:val="en-US" w:eastAsia="en-US"/>
              </w:rPr>
              <w:drawing>
                <wp:inline distT="0" distB="0" distL="0" distR="0" wp14:anchorId="64EB735F" wp14:editId="326C9064">
                  <wp:extent cx="1362974" cy="1362974"/>
                  <wp:effectExtent l="0" t="0" r="889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6885" cy="1366885"/>
                          </a:xfrm>
                          <a:prstGeom prst="rect">
                            <a:avLst/>
                          </a:prstGeom>
                          <a:noFill/>
                          <a:ln>
                            <a:noFill/>
                          </a:ln>
                        </pic:spPr>
                      </pic:pic>
                    </a:graphicData>
                  </a:graphic>
                </wp:inline>
              </w:drawing>
            </w:r>
          </w:p>
        </w:tc>
      </w:tr>
      <w:tr w:rsidR="004C5947" w14:paraId="453A0733" w14:textId="77777777" w:rsidTr="00474F53">
        <w:trPr>
          <w:trHeight w:hRule="exact" w:val="278"/>
          <w:jc w:val="center"/>
        </w:trPr>
        <w:tc>
          <w:tcPr>
            <w:tcW w:w="2835" w:type="dxa"/>
          </w:tcPr>
          <w:p w14:paraId="5C6570E0" w14:textId="77777777" w:rsidR="004C5947" w:rsidRPr="00474F53" w:rsidRDefault="004C5947" w:rsidP="00973C73">
            <w:pPr>
              <w:pStyle w:val="O"/>
              <w:ind w:firstLine="0"/>
              <w:jc w:val="center"/>
              <w:rPr>
                <w:rStyle w:val="af0"/>
                <w:rFonts w:eastAsiaTheme="majorEastAsia"/>
                <w:b w:val="0"/>
                <w:bCs w:val="0"/>
                <w:sz w:val="20"/>
                <w:szCs w:val="20"/>
              </w:rPr>
            </w:pPr>
            <w:r w:rsidRPr="00474F53">
              <w:rPr>
                <w:rStyle w:val="af0"/>
                <w:rFonts w:eastAsiaTheme="majorEastAsia"/>
                <w:b w:val="0"/>
                <w:bCs w:val="0"/>
                <w:sz w:val="20"/>
                <w:szCs w:val="20"/>
              </w:rPr>
              <w:t>(</w:t>
            </w:r>
            <w:r w:rsidRPr="00474F53">
              <w:rPr>
                <w:rStyle w:val="af0"/>
                <w:rFonts w:eastAsiaTheme="majorEastAsia"/>
                <w:b w:val="0"/>
                <w:bCs w:val="0"/>
                <w:sz w:val="20"/>
                <w:szCs w:val="20"/>
                <w:lang w:val="en-US"/>
              </w:rPr>
              <w:t>a</w:t>
            </w:r>
            <w:r w:rsidRPr="00474F53">
              <w:rPr>
                <w:rStyle w:val="af0"/>
                <w:rFonts w:eastAsiaTheme="majorEastAsia"/>
                <w:b w:val="0"/>
                <w:bCs w:val="0"/>
                <w:sz w:val="20"/>
                <w:szCs w:val="20"/>
              </w:rPr>
              <w:t>)</w:t>
            </w:r>
          </w:p>
        </w:tc>
        <w:tc>
          <w:tcPr>
            <w:tcW w:w="3544" w:type="dxa"/>
          </w:tcPr>
          <w:p w14:paraId="3AA82149" w14:textId="77777777" w:rsidR="004C5947" w:rsidRPr="00474F53" w:rsidRDefault="004C5947" w:rsidP="00973C73">
            <w:pPr>
              <w:pStyle w:val="O"/>
              <w:ind w:firstLine="0"/>
              <w:jc w:val="center"/>
              <w:rPr>
                <w:rStyle w:val="af0"/>
                <w:rFonts w:eastAsiaTheme="majorEastAsia"/>
                <w:b w:val="0"/>
                <w:bCs w:val="0"/>
                <w:sz w:val="20"/>
                <w:szCs w:val="20"/>
                <w:lang w:val="en-US"/>
              </w:rPr>
            </w:pPr>
            <w:r w:rsidRPr="00474F53">
              <w:rPr>
                <w:rStyle w:val="af0"/>
                <w:rFonts w:eastAsiaTheme="majorEastAsia"/>
                <w:b w:val="0"/>
                <w:bCs w:val="0"/>
                <w:sz w:val="20"/>
                <w:szCs w:val="20"/>
                <w:lang w:val="en-US"/>
              </w:rPr>
              <w:t>(b)</w:t>
            </w:r>
          </w:p>
        </w:tc>
        <w:tc>
          <w:tcPr>
            <w:tcW w:w="2693" w:type="dxa"/>
          </w:tcPr>
          <w:p w14:paraId="5F11B42D" w14:textId="77777777" w:rsidR="004C5947" w:rsidRPr="00474F53" w:rsidRDefault="004C5947" w:rsidP="00973C73">
            <w:pPr>
              <w:pStyle w:val="O"/>
              <w:ind w:firstLine="0"/>
              <w:jc w:val="center"/>
              <w:rPr>
                <w:rStyle w:val="af0"/>
                <w:rFonts w:eastAsiaTheme="majorEastAsia"/>
                <w:b w:val="0"/>
                <w:bCs w:val="0"/>
                <w:sz w:val="20"/>
                <w:szCs w:val="20"/>
                <w:lang w:val="en-US"/>
              </w:rPr>
            </w:pPr>
            <w:r w:rsidRPr="00474F53">
              <w:rPr>
                <w:rStyle w:val="af0"/>
                <w:rFonts w:eastAsiaTheme="majorEastAsia"/>
                <w:b w:val="0"/>
                <w:bCs w:val="0"/>
                <w:sz w:val="20"/>
                <w:szCs w:val="20"/>
                <w:lang w:val="en-US"/>
              </w:rPr>
              <w:t>(c)</w:t>
            </w:r>
          </w:p>
        </w:tc>
      </w:tr>
      <w:tr w:rsidR="004C5947" w:rsidRPr="00474F53" w14:paraId="69C9CC7D" w14:textId="77777777" w:rsidTr="00474F53">
        <w:trPr>
          <w:trHeight w:val="607"/>
          <w:jc w:val="center"/>
        </w:trPr>
        <w:tc>
          <w:tcPr>
            <w:tcW w:w="9072" w:type="dxa"/>
            <w:gridSpan w:val="3"/>
          </w:tcPr>
          <w:p w14:paraId="7F866EFA" w14:textId="10A1A5E8" w:rsidR="00474F53" w:rsidRDefault="00A619B7" w:rsidP="00A132F6">
            <w:pPr>
              <w:pStyle w:val="O"/>
              <w:spacing w:line="276" w:lineRule="auto"/>
              <w:ind w:firstLine="0"/>
              <w:jc w:val="center"/>
              <w:rPr>
                <w:rStyle w:val="af0"/>
                <w:rFonts w:eastAsiaTheme="majorEastAsia"/>
                <w:b w:val="0"/>
                <w:bCs w:val="0"/>
                <w:sz w:val="20"/>
                <w:szCs w:val="20"/>
              </w:rPr>
            </w:pPr>
            <w:r w:rsidRPr="00474F53">
              <w:rPr>
                <w:rStyle w:val="af0"/>
                <w:rFonts w:eastAsiaTheme="majorEastAsia"/>
                <w:b w:val="0"/>
                <w:bCs w:val="0"/>
                <w:sz w:val="20"/>
                <w:szCs w:val="20"/>
              </w:rPr>
              <w:t>Рисунок</w:t>
            </w:r>
            <w:r w:rsidRPr="00811E6F">
              <w:rPr>
                <w:rStyle w:val="af0"/>
                <w:rFonts w:eastAsiaTheme="majorEastAsia"/>
                <w:b w:val="0"/>
                <w:bCs w:val="0"/>
                <w:sz w:val="20"/>
                <w:szCs w:val="20"/>
              </w:rPr>
              <w:t xml:space="preserve"> 4. </w:t>
            </w:r>
            <w:r w:rsidR="00452ED5">
              <w:rPr>
                <w:rStyle w:val="af0"/>
                <w:rFonts w:eastAsiaTheme="majorEastAsia"/>
                <w:b w:val="0"/>
                <w:bCs w:val="0"/>
                <w:sz w:val="20"/>
                <w:szCs w:val="20"/>
              </w:rPr>
              <w:t>(</w:t>
            </w:r>
            <w:r w:rsidR="00452ED5">
              <w:rPr>
                <w:rStyle w:val="af0"/>
                <w:rFonts w:eastAsiaTheme="majorEastAsia"/>
                <w:b w:val="0"/>
                <w:bCs w:val="0"/>
                <w:sz w:val="20"/>
                <w:szCs w:val="20"/>
                <w:lang w:val="en-US"/>
              </w:rPr>
              <w:t>a</w:t>
            </w:r>
            <w:r w:rsidR="00452ED5">
              <w:rPr>
                <w:rStyle w:val="af0"/>
                <w:rFonts w:eastAsiaTheme="majorEastAsia"/>
                <w:b w:val="0"/>
                <w:bCs w:val="0"/>
                <w:sz w:val="20"/>
                <w:szCs w:val="20"/>
              </w:rPr>
              <w:t>) Исходное изображение</w:t>
            </w:r>
            <w:r w:rsidRPr="00452ED5">
              <w:rPr>
                <w:rStyle w:val="af0"/>
                <w:rFonts w:eastAsiaTheme="majorEastAsia"/>
                <w:b w:val="0"/>
                <w:bCs w:val="0"/>
                <w:sz w:val="20"/>
                <w:szCs w:val="20"/>
              </w:rPr>
              <w:t xml:space="preserve"> </w:t>
            </w:r>
            <w:r w:rsidR="00474F53" w:rsidRPr="00474F53">
              <w:rPr>
                <w:rStyle w:val="af0"/>
                <w:rFonts w:eastAsiaTheme="majorEastAsia"/>
                <w:b w:val="0"/>
                <w:bCs w:val="0"/>
                <w:sz w:val="20"/>
                <w:szCs w:val="20"/>
                <w:lang w:val="en-US"/>
              </w:rPr>
              <w:t>Bacterial</w:t>
            </w:r>
            <w:r w:rsidR="00474F53" w:rsidRPr="00452ED5">
              <w:rPr>
                <w:rStyle w:val="af0"/>
                <w:rFonts w:eastAsiaTheme="majorEastAsia"/>
                <w:b w:val="0"/>
                <w:bCs w:val="0"/>
                <w:sz w:val="20"/>
                <w:szCs w:val="20"/>
              </w:rPr>
              <w:t xml:space="preserve"> </w:t>
            </w:r>
            <w:r w:rsidR="00474F53" w:rsidRPr="00474F53">
              <w:rPr>
                <w:rStyle w:val="af0"/>
                <w:rFonts w:eastAsiaTheme="majorEastAsia"/>
                <w:b w:val="0"/>
                <w:bCs w:val="0"/>
                <w:sz w:val="20"/>
                <w:szCs w:val="20"/>
                <w:lang w:val="en-US"/>
              </w:rPr>
              <w:t>spot</w:t>
            </w:r>
            <w:r w:rsidR="00474F53" w:rsidRPr="00452ED5">
              <w:rPr>
                <w:rStyle w:val="af0"/>
                <w:rFonts w:eastAsiaTheme="majorEastAsia"/>
                <w:b w:val="0"/>
                <w:bCs w:val="0"/>
                <w:sz w:val="20"/>
                <w:szCs w:val="20"/>
              </w:rPr>
              <w:t xml:space="preserve"> </w:t>
            </w:r>
            <w:r w:rsidR="00474F53" w:rsidRPr="00474F53">
              <w:rPr>
                <w:rStyle w:val="af0"/>
                <w:rFonts w:eastAsiaTheme="majorEastAsia"/>
                <w:b w:val="0"/>
                <w:bCs w:val="0"/>
                <w:sz w:val="20"/>
                <w:szCs w:val="20"/>
              </w:rPr>
              <w:t>лист</w:t>
            </w:r>
            <w:r w:rsidR="00452ED5">
              <w:rPr>
                <w:rStyle w:val="af0"/>
                <w:rFonts w:eastAsiaTheme="majorEastAsia"/>
                <w:b w:val="0"/>
                <w:bCs w:val="0"/>
                <w:sz w:val="20"/>
                <w:szCs w:val="20"/>
              </w:rPr>
              <w:t>а</w:t>
            </w:r>
            <w:r w:rsidR="00452ED5" w:rsidRPr="00452ED5">
              <w:rPr>
                <w:rStyle w:val="af0"/>
                <w:rFonts w:eastAsiaTheme="majorEastAsia"/>
                <w:b w:val="0"/>
                <w:bCs w:val="0"/>
                <w:sz w:val="20"/>
                <w:szCs w:val="20"/>
              </w:rPr>
              <w:t xml:space="preserve">, </w:t>
            </w:r>
            <w:r w:rsidR="00452ED5">
              <w:rPr>
                <w:rStyle w:val="af0"/>
                <w:rFonts w:eastAsiaTheme="majorEastAsia"/>
                <w:b w:val="0"/>
                <w:bCs w:val="0"/>
                <w:sz w:val="20"/>
                <w:szCs w:val="20"/>
              </w:rPr>
              <w:t>(</w:t>
            </w:r>
            <w:r w:rsidR="00452ED5">
              <w:rPr>
                <w:rStyle w:val="af0"/>
                <w:rFonts w:eastAsiaTheme="majorEastAsia"/>
                <w:b w:val="0"/>
                <w:bCs w:val="0"/>
                <w:sz w:val="20"/>
                <w:szCs w:val="20"/>
                <w:lang w:val="en-US"/>
              </w:rPr>
              <w:t>b</w:t>
            </w:r>
            <w:r w:rsidR="00452ED5">
              <w:rPr>
                <w:rStyle w:val="af0"/>
                <w:rFonts w:eastAsiaTheme="majorEastAsia"/>
                <w:b w:val="0"/>
                <w:bCs w:val="0"/>
                <w:sz w:val="20"/>
                <w:szCs w:val="20"/>
              </w:rPr>
              <w:t>)</w:t>
            </w:r>
            <w:r w:rsidR="00452ED5" w:rsidRPr="00452ED5">
              <w:rPr>
                <w:rStyle w:val="af0"/>
                <w:rFonts w:eastAsiaTheme="majorEastAsia"/>
                <w:b w:val="0"/>
                <w:bCs w:val="0"/>
                <w:sz w:val="20"/>
                <w:szCs w:val="20"/>
              </w:rPr>
              <w:t xml:space="preserve"> </w:t>
            </w:r>
            <w:r w:rsidR="00452ED5">
              <w:rPr>
                <w:rStyle w:val="af0"/>
                <w:rFonts w:eastAsiaTheme="majorEastAsia"/>
                <w:b w:val="0"/>
                <w:bCs w:val="0"/>
                <w:sz w:val="20"/>
                <w:szCs w:val="20"/>
              </w:rPr>
              <w:t>его г</w:t>
            </w:r>
            <w:r w:rsidR="00474F53" w:rsidRPr="00474F53">
              <w:rPr>
                <w:rStyle w:val="af0"/>
                <w:rFonts w:eastAsiaTheme="majorEastAsia"/>
                <w:b w:val="0"/>
                <w:bCs w:val="0"/>
                <w:sz w:val="20"/>
                <w:szCs w:val="20"/>
              </w:rPr>
              <w:t xml:space="preserve">истограмма </w:t>
            </w:r>
            <w:r w:rsidR="007957BA">
              <w:rPr>
                <w:rStyle w:val="af0"/>
                <w:rFonts w:eastAsiaTheme="majorEastAsia"/>
                <w:b w:val="0"/>
                <w:bCs w:val="0"/>
                <w:sz w:val="20"/>
                <w:szCs w:val="20"/>
              </w:rPr>
              <w:t>красном канале</w:t>
            </w:r>
            <w:r w:rsidR="00452ED5" w:rsidRPr="00452ED5">
              <w:rPr>
                <w:rStyle w:val="af0"/>
                <w:rFonts w:eastAsiaTheme="majorEastAsia"/>
                <w:b w:val="0"/>
                <w:bCs w:val="0"/>
                <w:sz w:val="20"/>
                <w:szCs w:val="20"/>
              </w:rPr>
              <w:t xml:space="preserve"> </w:t>
            </w:r>
            <w:r w:rsidR="00452ED5">
              <w:rPr>
                <w:rStyle w:val="af0"/>
                <w:rFonts w:eastAsiaTheme="majorEastAsia"/>
                <w:b w:val="0"/>
                <w:bCs w:val="0"/>
                <w:sz w:val="20"/>
                <w:szCs w:val="20"/>
              </w:rPr>
              <w:t xml:space="preserve">и </w:t>
            </w:r>
          </w:p>
          <w:p w14:paraId="5E331C19" w14:textId="0B3D4494" w:rsidR="00A619B7" w:rsidRPr="00474F53" w:rsidRDefault="00474F53" w:rsidP="00A132F6">
            <w:pPr>
              <w:pStyle w:val="O"/>
              <w:spacing w:line="276" w:lineRule="auto"/>
              <w:ind w:firstLine="0"/>
              <w:jc w:val="center"/>
              <w:rPr>
                <w:rStyle w:val="af0"/>
                <w:rFonts w:eastAsiaTheme="majorEastAsia"/>
                <w:b w:val="0"/>
                <w:bCs w:val="0"/>
                <w:sz w:val="20"/>
                <w:szCs w:val="20"/>
              </w:rPr>
            </w:pPr>
            <w:r w:rsidRPr="00474F53">
              <w:rPr>
                <w:rStyle w:val="af0"/>
                <w:rFonts w:eastAsiaTheme="majorEastAsia"/>
                <w:b w:val="0"/>
                <w:bCs w:val="0"/>
                <w:sz w:val="20"/>
                <w:szCs w:val="20"/>
              </w:rPr>
              <w:t xml:space="preserve">(с) </w:t>
            </w:r>
            <w:r w:rsidR="00452ED5">
              <w:rPr>
                <w:rStyle w:val="af0"/>
                <w:rFonts w:eastAsiaTheme="majorEastAsia"/>
                <w:b w:val="0"/>
                <w:bCs w:val="0"/>
                <w:sz w:val="20"/>
                <w:szCs w:val="20"/>
              </w:rPr>
              <w:t>о</w:t>
            </w:r>
            <w:r w:rsidRPr="00474F53">
              <w:rPr>
                <w:rStyle w:val="af0"/>
                <w:rFonts w:eastAsiaTheme="majorEastAsia"/>
                <w:b w:val="0"/>
                <w:bCs w:val="0"/>
                <w:sz w:val="20"/>
                <w:szCs w:val="20"/>
              </w:rPr>
              <w:t>браз пикселей в диапазоне интенсивности [1, 10].</w:t>
            </w:r>
          </w:p>
        </w:tc>
      </w:tr>
    </w:tbl>
    <w:p w14:paraId="04815163" w14:textId="39FF7DB6" w:rsidR="0042594C" w:rsidRPr="005841AD" w:rsidRDefault="00C30767" w:rsidP="005841AD">
      <w:pPr>
        <w:spacing w:before="240" w:line="360" w:lineRule="auto"/>
        <w:ind w:firstLine="709"/>
        <w:jc w:val="both"/>
      </w:pPr>
      <w:r>
        <w:t>И</w:t>
      </w:r>
      <w:r w:rsidR="00CE4767">
        <w:t>зме</w:t>
      </w:r>
      <w:r>
        <w:t>не</w:t>
      </w:r>
      <w:r w:rsidR="00CE4767">
        <w:t>ни</w:t>
      </w:r>
      <w:r>
        <w:t>е</w:t>
      </w:r>
      <w:r w:rsidR="00CE4767">
        <w:t xml:space="preserve"> статистик</w:t>
      </w:r>
      <w:r>
        <w:t>и</w:t>
      </w:r>
      <w:r w:rsidR="00CE4767">
        <w:t xml:space="preserve"> после удаления фоновых пикселей </w:t>
      </w:r>
      <w:r>
        <w:t xml:space="preserve">рассматривается на примере изменений распределений мат. ожидания и стандартного отклонения </w:t>
      </w:r>
      <w:r w:rsidR="00E27162">
        <w:t xml:space="preserve">интенсивностей каждого из классов </w:t>
      </w:r>
      <w:r>
        <w:t xml:space="preserve">(рис. </w:t>
      </w:r>
      <w:r w:rsidR="00A132F6">
        <w:t>6</w:t>
      </w:r>
      <w:r>
        <w:t>).</w:t>
      </w:r>
      <w:r w:rsidR="005841AD">
        <w:t xml:space="preserve"> </w:t>
      </w:r>
      <w:r w:rsidR="0042594C">
        <w:t>Интересным является то, что у группы здоровых растений образовалось 2 четко выраженных пика на гистограмме стандартных отклонений. Они сигнализируют о том, что выборка здоровых растений состоит из 2 типов изображений. Визуальный осмотр подтверждает этот факт. И оказывается, что здоровая выборка содержит 2 разных тип</w:t>
      </w:r>
      <w:r w:rsidR="00E27162">
        <w:t>а</w:t>
      </w:r>
      <w:r w:rsidR="0042594C">
        <w:t xml:space="preserve"> </w:t>
      </w:r>
      <w:r w:rsidR="00E27162">
        <w:t>изображений</w:t>
      </w:r>
      <w:r w:rsidR="0042594C">
        <w:t xml:space="preserve"> – гладкие и равномерно освещенные</w:t>
      </w:r>
      <w:r w:rsidR="00E27162">
        <w:t xml:space="preserve"> листья</w:t>
      </w:r>
      <w:r w:rsidR="00A132F6">
        <w:t xml:space="preserve"> </w:t>
      </w:r>
      <w:r w:rsidR="00A132F6" w:rsidRPr="00A132F6">
        <w:t>(</w:t>
      </w:r>
      <w:r w:rsidR="00A132F6">
        <w:t>рис. 5а</w:t>
      </w:r>
      <w:r w:rsidR="00A132F6" w:rsidRPr="00A132F6">
        <w:t>)</w:t>
      </w:r>
      <w:r w:rsidR="00E27162">
        <w:t xml:space="preserve"> и листья</w:t>
      </w:r>
      <w:r w:rsidR="0042594C">
        <w:t xml:space="preserve"> с фактурой и тенью</w:t>
      </w:r>
      <w:r w:rsidR="00E27162">
        <w:t xml:space="preserve"> </w:t>
      </w:r>
      <w:r w:rsidR="0042594C">
        <w:t xml:space="preserve">(рис. </w:t>
      </w:r>
      <w:r w:rsidR="00A132F6">
        <w:t>5</w:t>
      </w:r>
      <w:r w:rsidR="00A132F6">
        <w:rPr>
          <w:lang w:val="en-US"/>
        </w:rPr>
        <w:t>b</w:t>
      </w:r>
      <w:r w:rsidR="0042594C">
        <w:t>)</w:t>
      </w:r>
      <w:r w:rsidR="00E2716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950"/>
      </w:tblGrid>
      <w:tr w:rsidR="00FF5CF3" w14:paraId="09A0D548" w14:textId="77777777" w:rsidTr="003E0576">
        <w:trPr>
          <w:trHeight w:hRule="exact" w:val="2012"/>
        </w:trPr>
        <w:tc>
          <w:tcPr>
            <w:tcW w:w="4678" w:type="dxa"/>
          </w:tcPr>
          <w:p w14:paraId="1697FB6F" w14:textId="216D7BEA" w:rsidR="00FF5CF3" w:rsidRDefault="00FF5CF3" w:rsidP="0042594C">
            <w:pPr>
              <w:spacing w:line="360" w:lineRule="auto"/>
            </w:pPr>
            <w:r>
              <w:rPr>
                <w:noProof/>
                <w:lang w:val="en-US" w:eastAsia="en-US"/>
              </w:rPr>
              <w:drawing>
                <wp:inline distT="0" distB="0" distL="0" distR="0" wp14:anchorId="527C116A" wp14:editId="40E4839E">
                  <wp:extent cx="1599616" cy="1199712"/>
                  <wp:effectExtent l="0" t="0" r="63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99616" cy="1199712"/>
                          </a:xfrm>
                          <a:prstGeom prst="rect">
                            <a:avLst/>
                          </a:prstGeom>
                          <a:noFill/>
                          <a:ln>
                            <a:noFill/>
                          </a:ln>
                        </pic:spPr>
                      </pic:pic>
                    </a:graphicData>
                  </a:graphic>
                </wp:inline>
              </w:drawing>
            </w:r>
            <w:r>
              <w:t xml:space="preserve"> </w:t>
            </w:r>
            <w:r>
              <w:rPr>
                <w:noProof/>
                <w:lang w:val="en-US" w:eastAsia="en-US"/>
              </w:rPr>
              <w:drawing>
                <wp:inline distT="0" distB="0" distL="0" distR="0" wp14:anchorId="3C1A9A40" wp14:editId="1D211F9A">
                  <wp:extent cx="1137037" cy="1137037"/>
                  <wp:effectExtent l="0" t="0" r="6350"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56719" cy="1156719"/>
                          </a:xfrm>
                          <a:prstGeom prst="rect">
                            <a:avLst/>
                          </a:prstGeom>
                          <a:noFill/>
                          <a:ln>
                            <a:noFill/>
                          </a:ln>
                        </pic:spPr>
                      </pic:pic>
                    </a:graphicData>
                  </a:graphic>
                </wp:inline>
              </w:drawing>
            </w:r>
          </w:p>
        </w:tc>
        <w:tc>
          <w:tcPr>
            <w:tcW w:w="4950" w:type="dxa"/>
          </w:tcPr>
          <w:p w14:paraId="5F959C7A" w14:textId="0609E2B8" w:rsidR="00FF5CF3" w:rsidRDefault="00FF5CF3" w:rsidP="0042594C">
            <w:pPr>
              <w:spacing w:line="360" w:lineRule="auto"/>
            </w:pPr>
            <w:r>
              <w:rPr>
                <w:noProof/>
                <w:lang w:val="en-US" w:eastAsia="en-US"/>
              </w:rPr>
              <w:drawing>
                <wp:inline distT="0" distB="0" distL="0" distR="0" wp14:anchorId="71CD400D" wp14:editId="03C4346C">
                  <wp:extent cx="1718442" cy="1288831"/>
                  <wp:effectExtent l="0" t="0" r="0" b="69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6714" cy="1317535"/>
                          </a:xfrm>
                          <a:prstGeom prst="rect">
                            <a:avLst/>
                          </a:prstGeom>
                          <a:noFill/>
                          <a:ln>
                            <a:noFill/>
                          </a:ln>
                        </pic:spPr>
                      </pic:pic>
                    </a:graphicData>
                  </a:graphic>
                </wp:inline>
              </w:drawing>
            </w:r>
            <w:r>
              <w:rPr>
                <w:noProof/>
                <w:lang w:val="en-US" w:eastAsia="en-US"/>
              </w:rPr>
              <w:drawing>
                <wp:inline distT="0" distB="0" distL="0" distR="0" wp14:anchorId="0A37668D" wp14:editId="013654BC">
                  <wp:extent cx="1216550" cy="1216550"/>
                  <wp:effectExtent l="0" t="0" r="317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3253" cy="1223253"/>
                          </a:xfrm>
                          <a:prstGeom prst="rect">
                            <a:avLst/>
                          </a:prstGeom>
                          <a:noFill/>
                          <a:ln>
                            <a:noFill/>
                          </a:ln>
                        </pic:spPr>
                      </pic:pic>
                    </a:graphicData>
                  </a:graphic>
                </wp:inline>
              </w:drawing>
            </w:r>
          </w:p>
        </w:tc>
      </w:tr>
      <w:tr w:rsidR="00FF5CF3" w14:paraId="387E0DAA" w14:textId="77777777" w:rsidTr="00E27162">
        <w:trPr>
          <w:trHeight w:val="116"/>
        </w:trPr>
        <w:tc>
          <w:tcPr>
            <w:tcW w:w="4678" w:type="dxa"/>
          </w:tcPr>
          <w:p w14:paraId="7A22E047" w14:textId="66B28663" w:rsidR="00FF5CF3" w:rsidRPr="00A132F6" w:rsidRDefault="00A132F6" w:rsidP="00A132F6">
            <w:pPr>
              <w:spacing w:line="360" w:lineRule="auto"/>
              <w:jc w:val="center"/>
              <w:rPr>
                <w:sz w:val="20"/>
                <w:szCs w:val="20"/>
              </w:rPr>
            </w:pPr>
            <w:r w:rsidRPr="00A132F6">
              <w:rPr>
                <w:sz w:val="20"/>
                <w:szCs w:val="20"/>
              </w:rPr>
              <w:t>(</w:t>
            </w:r>
            <w:r w:rsidRPr="00A132F6">
              <w:rPr>
                <w:sz w:val="20"/>
                <w:szCs w:val="20"/>
                <w:lang w:val="en-US"/>
              </w:rPr>
              <w:t>a</w:t>
            </w:r>
            <w:r w:rsidRPr="00A132F6">
              <w:rPr>
                <w:sz w:val="20"/>
                <w:szCs w:val="20"/>
              </w:rPr>
              <w:t>)</w:t>
            </w:r>
          </w:p>
        </w:tc>
        <w:tc>
          <w:tcPr>
            <w:tcW w:w="4950" w:type="dxa"/>
          </w:tcPr>
          <w:p w14:paraId="2702FBAE" w14:textId="5AF8B11C" w:rsidR="00FF5CF3" w:rsidRPr="00A132F6" w:rsidRDefault="00A132F6" w:rsidP="00A132F6">
            <w:pPr>
              <w:spacing w:line="360" w:lineRule="auto"/>
              <w:jc w:val="center"/>
              <w:rPr>
                <w:sz w:val="20"/>
                <w:szCs w:val="20"/>
                <w:lang w:val="en-US"/>
              </w:rPr>
            </w:pPr>
            <w:r w:rsidRPr="00A132F6">
              <w:rPr>
                <w:sz w:val="20"/>
                <w:szCs w:val="20"/>
                <w:lang w:val="en-US"/>
              </w:rPr>
              <w:t>(b)</w:t>
            </w:r>
          </w:p>
        </w:tc>
      </w:tr>
      <w:tr w:rsidR="00A132F6" w14:paraId="3808C8EC" w14:textId="77777777" w:rsidTr="00A132F6">
        <w:tc>
          <w:tcPr>
            <w:tcW w:w="9628" w:type="dxa"/>
            <w:gridSpan w:val="2"/>
          </w:tcPr>
          <w:p w14:paraId="4571C113" w14:textId="57ADEF1B" w:rsidR="00A132F6" w:rsidRPr="00A132F6" w:rsidRDefault="00A132F6" w:rsidP="00A132F6">
            <w:pPr>
              <w:spacing w:line="360" w:lineRule="auto"/>
              <w:jc w:val="center"/>
              <w:rPr>
                <w:sz w:val="20"/>
                <w:szCs w:val="20"/>
              </w:rPr>
            </w:pPr>
            <w:r w:rsidRPr="00A132F6">
              <w:rPr>
                <w:sz w:val="20"/>
                <w:szCs w:val="20"/>
              </w:rPr>
              <w:t xml:space="preserve">Рисунок 5. </w:t>
            </w:r>
            <w:r w:rsidR="007957BA">
              <w:rPr>
                <w:sz w:val="20"/>
                <w:szCs w:val="20"/>
              </w:rPr>
              <w:t xml:space="preserve">Два типа </w:t>
            </w:r>
            <w:r w:rsidRPr="00A132F6">
              <w:rPr>
                <w:sz w:val="20"/>
                <w:szCs w:val="20"/>
              </w:rPr>
              <w:t xml:space="preserve">изображений </w:t>
            </w:r>
            <w:r w:rsidR="007957BA">
              <w:rPr>
                <w:sz w:val="20"/>
                <w:szCs w:val="20"/>
              </w:rPr>
              <w:t xml:space="preserve">в </w:t>
            </w:r>
            <w:r w:rsidR="007957BA" w:rsidRPr="00A132F6">
              <w:rPr>
                <w:sz w:val="20"/>
                <w:szCs w:val="20"/>
              </w:rPr>
              <w:t>здоровой выборк</w:t>
            </w:r>
            <w:r w:rsidR="007957BA">
              <w:rPr>
                <w:sz w:val="20"/>
                <w:szCs w:val="20"/>
              </w:rPr>
              <w:t xml:space="preserve">е </w:t>
            </w:r>
            <w:r w:rsidRPr="00A132F6">
              <w:rPr>
                <w:sz w:val="20"/>
                <w:szCs w:val="20"/>
              </w:rPr>
              <w:t>и их гистограммы</w:t>
            </w:r>
            <w:r w:rsidR="007957BA">
              <w:rPr>
                <w:sz w:val="20"/>
                <w:szCs w:val="20"/>
              </w:rPr>
              <w:t xml:space="preserve"> </w:t>
            </w:r>
            <w:r w:rsidR="007957BA" w:rsidRPr="007957BA">
              <w:rPr>
                <w:sz w:val="20"/>
                <w:szCs w:val="20"/>
              </w:rPr>
              <w:t>в красном канале</w:t>
            </w:r>
            <w:r w:rsidRPr="007957BA">
              <w:rPr>
                <w:sz w:val="16"/>
                <w:szCs w:val="16"/>
              </w:rPr>
              <w:t xml:space="preserve"> </w:t>
            </w:r>
          </w:p>
        </w:tc>
      </w:tr>
    </w:tbl>
    <w:p w14:paraId="43C55602" w14:textId="6373EE5A" w:rsidR="0042594C" w:rsidRDefault="003E0576" w:rsidP="00053E38">
      <w:pPr>
        <w:spacing w:before="240" w:line="360" w:lineRule="auto"/>
        <w:ind w:firstLine="709"/>
        <w:jc w:val="both"/>
      </w:pPr>
      <w:r>
        <w:t xml:space="preserve">Для проведения исследования решено оставить те изображения, что ближе к реальности – с фактурой и тенью. Отсеивая все изображения, чьи стандартные отклонения меньше 30, мы обрежем распределение по данному признаку. Чтобы этого не допустить </w:t>
      </w:r>
      <w:r w:rsidR="00E27162">
        <w:t>добавлена проверка на однородность</w:t>
      </w:r>
      <w:r w:rsidR="005841AD">
        <w:t xml:space="preserve"> (2)</w:t>
      </w:r>
      <w:r w:rsidR="00E27162" w:rsidRPr="00E27162">
        <w:t xml:space="preserve">: </w:t>
      </w:r>
      <w:proofErr w:type="gramStart"/>
      <w:r w:rsidR="00E27162">
        <w:rPr>
          <w:lang w:val="en-US"/>
        </w:rPr>
        <w:t>HOM</w:t>
      </w:r>
      <w:r w:rsidR="00E27162" w:rsidRPr="00A132F6">
        <w:t xml:space="preserve"> &gt;</w:t>
      </w:r>
      <w:proofErr w:type="gramEnd"/>
      <w:r w:rsidR="00E27162" w:rsidRPr="00A132F6">
        <w:t xml:space="preserve"> 0.4</w:t>
      </w:r>
      <w:r w:rsidR="00E27162">
        <w:t xml:space="preserve"> (рис. 7)</w:t>
      </w:r>
      <w:r w:rsidR="00E27162" w:rsidRPr="00A132F6">
        <w:t>.</w:t>
      </w:r>
      <w:r w:rsidR="00E27162">
        <w:t xml:space="preserve"> Все пороги отсеивания подобраны из вида распределения соответствующего признака.</w:t>
      </w:r>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98"/>
      </w:tblGrid>
      <w:tr w:rsidR="0042594C" w14:paraId="21787A7B" w14:textId="77777777" w:rsidTr="00355348">
        <w:trPr>
          <w:trHeight w:hRule="exact" w:val="6108"/>
          <w:jc w:val="center"/>
        </w:trPr>
        <w:tc>
          <w:tcPr>
            <w:tcW w:w="9498" w:type="dxa"/>
          </w:tcPr>
          <w:p w14:paraId="59B4036D" w14:textId="20627FCE" w:rsidR="0042594C" w:rsidRDefault="0042594C" w:rsidP="0042594C">
            <w:pPr>
              <w:pStyle w:val="O"/>
              <w:ind w:firstLine="0"/>
              <w:jc w:val="center"/>
              <w:rPr>
                <w:rStyle w:val="af0"/>
                <w:rFonts w:eastAsiaTheme="majorEastAsia"/>
                <w:b w:val="0"/>
                <w:bCs w:val="0"/>
                <w:noProof/>
              </w:rPr>
            </w:pPr>
            <w:r>
              <w:rPr>
                <w:rStyle w:val="af0"/>
                <w:rFonts w:eastAsiaTheme="majorEastAsia"/>
                <w:b w:val="0"/>
                <w:bCs w:val="0"/>
                <w:noProof/>
                <w:lang w:val="en-US" w:eastAsia="en-US"/>
              </w:rPr>
              <w:lastRenderedPageBreak/>
              <w:drawing>
                <wp:inline distT="0" distB="0" distL="0" distR="0" wp14:anchorId="0DC6941D" wp14:editId="1A3F3E38">
                  <wp:extent cx="2561704" cy="1067878"/>
                  <wp:effectExtent l="19050" t="19050" r="10160" b="1841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737" r="5275" b="20881"/>
                          <a:stretch/>
                        </pic:blipFill>
                        <pic:spPr bwMode="auto">
                          <a:xfrm>
                            <a:off x="0" y="0"/>
                            <a:ext cx="2569523" cy="1071137"/>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r>
              <w:rPr>
                <w:noProof/>
                <w:lang w:val="en-US" w:eastAsia="en-US"/>
              </w:rPr>
              <w:drawing>
                <wp:inline distT="0" distB="0" distL="0" distR="0" wp14:anchorId="7DCDC5B8" wp14:editId="34B4F48C">
                  <wp:extent cx="2758464" cy="1093758"/>
                  <wp:effectExtent l="19050" t="19050" r="22860" b="1143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5" r="5211" b="21396"/>
                          <a:stretch/>
                        </pic:blipFill>
                        <pic:spPr bwMode="auto">
                          <a:xfrm>
                            <a:off x="0" y="0"/>
                            <a:ext cx="2768444" cy="1097715"/>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34701F38" w14:textId="77777777" w:rsidR="0042594C" w:rsidRDefault="0042594C" w:rsidP="0042594C">
            <w:pPr>
              <w:pStyle w:val="O"/>
              <w:ind w:firstLine="0"/>
              <w:jc w:val="center"/>
              <w:rPr>
                <w:rStyle w:val="af0"/>
                <w:rFonts w:eastAsiaTheme="majorEastAsia"/>
                <w:b w:val="0"/>
                <w:bCs w:val="0"/>
                <w:noProof/>
              </w:rPr>
            </w:pPr>
            <w:r>
              <w:rPr>
                <w:rStyle w:val="af0"/>
                <w:rFonts w:eastAsiaTheme="majorEastAsia"/>
                <w:b w:val="0"/>
                <w:bCs w:val="0"/>
                <w:noProof/>
                <w:lang w:val="en-US" w:eastAsia="en-US"/>
              </w:rPr>
              <w:drawing>
                <wp:inline distT="0" distB="0" distL="0" distR="0" wp14:anchorId="0FF63416" wp14:editId="014CF69C">
                  <wp:extent cx="2530484" cy="1067879"/>
                  <wp:effectExtent l="19050" t="19050" r="22225" b="1841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804" r="5490" b="21045"/>
                          <a:stretch/>
                        </pic:blipFill>
                        <pic:spPr bwMode="auto">
                          <a:xfrm>
                            <a:off x="0" y="0"/>
                            <a:ext cx="2535119" cy="1069835"/>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r>
              <w:rPr>
                <w:rStyle w:val="af0"/>
                <w:rFonts w:eastAsiaTheme="majorEastAsia"/>
                <w:b w:val="0"/>
                <w:bCs w:val="0"/>
                <w:noProof/>
                <w:lang w:val="en-US" w:eastAsia="en-US"/>
              </w:rPr>
              <w:drawing>
                <wp:inline distT="0" distB="0" distL="0" distR="0" wp14:anchorId="444CBE6C" wp14:editId="45F150D2">
                  <wp:extent cx="2728520" cy="1087228"/>
                  <wp:effectExtent l="19050" t="19050" r="15240" b="177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792" b="20979"/>
                          <a:stretch/>
                        </pic:blipFill>
                        <pic:spPr bwMode="auto">
                          <a:xfrm>
                            <a:off x="0" y="0"/>
                            <a:ext cx="2736084" cy="1090242"/>
                          </a:xfrm>
                          <a:prstGeom prst="rect">
                            <a:avLst/>
                          </a:prstGeom>
                          <a:noFill/>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7569A" w14:textId="77777777" w:rsidR="0042594C" w:rsidRDefault="0042594C" w:rsidP="0042594C">
            <w:pPr>
              <w:pStyle w:val="O"/>
              <w:ind w:firstLine="0"/>
              <w:jc w:val="center"/>
              <w:rPr>
                <w:rStyle w:val="af0"/>
                <w:rFonts w:eastAsiaTheme="majorEastAsia"/>
                <w:b w:val="0"/>
                <w:bCs w:val="0"/>
                <w:noProof/>
              </w:rPr>
            </w:pPr>
            <w:r>
              <w:rPr>
                <w:rStyle w:val="af0"/>
                <w:rFonts w:eastAsiaTheme="majorEastAsia"/>
                <w:b w:val="0"/>
                <w:bCs w:val="0"/>
                <w:noProof/>
                <w:sz w:val="20"/>
                <w:szCs w:val="20"/>
                <w:lang w:val="en-US" w:eastAsia="en-US"/>
              </w:rPr>
              <w:drawing>
                <wp:inline distT="0" distB="0" distL="0" distR="0" wp14:anchorId="569FD166" wp14:editId="49E500A4">
                  <wp:extent cx="2577501" cy="1088319"/>
                  <wp:effectExtent l="19050" t="19050" r="13335" b="171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371" r="5787" b="21034"/>
                          <a:stretch/>
                        </pic:blipFill>
                        <pic:spPr bwMode="auto">
                          <a:xfrm>
                            <a:off x="0" y="0"/>
                            <a:ext cx="2583842" cy="1090996"/>
                          </a:xfrm>
                          <a:prstGeom prst="rect">
                            <a:avLst/>
                          </a:prstGeom>
                          <a:noFill/>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Style w:val="af0"/>
                <w:rFonts w:eastAsiaTheme="majorEastAsia"/>
                <w:b w:val="0"/>
                <w:bCs w:val="0"/>
                <w:noProof/>
                <w:sz w:val="20"/>
                <w:szCs w:val="20"/>
                <w:lang w:val="en-US" w:eastAsia="en-US"/>
              </w:rPr>
              <w:drawing>
                <wp:inline distT="0" distB="0" distL="0" distR="0" wp14:anchorId="0AE7487B" wp14:editId="56E76673">
                  <wp:extent cx="2768540" cy="1086039"/>
                  <wp:effectExtent l="19050" t="19050" r="13335" b="190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5543" b="22001"/>
                          <a:stretch/>
                        </pic:blipFill>
                        <pic:spPr bwMode="auto">
                          <a:xfrm>
                            <a:off x="0" y="0"/>
                            <a:ext cx="2783769" cy="1092013"/>
                          </a:xfrm>
                          <a:prstGeom prst="rect">
                            <a:avLst/>
                          </a:prstGeom>
                          <a:noFill/>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FCACA8" w14:textId="72B66EF1" w:rsidR="00FF5CF3" w:rsidRDefault="00FF5CF3" w:rsidP="0042594C">
            <w:pPr>
              <w:pStyle w:val="O"/>
              <w:ind w:firstLine="0"/>
              <w:jc w:val="center"/>
              <w:rPr>
                <w:rStyle w:val="af0"/>
                <w:rFonts w:eastAsiaTheme="majorEastAsia"/>
                <w:b w:val="0"/>
                <w:bCs w:val="0"/>
                <w:noProof/>
              </w:rPr>
            </w:pPr>
            <w:r>
              <w:rPr>
                <w:noProof/>
                <w:lang w:val="en-US" w:eastAsia="en-US"/>
              </w:rPr>
              <w:drawing>
                <wp:inline distT="0" distB="0" distL="0" distR="0" wp14:anchorId="5BCB1720" wp14:editId="1942FEF8">
                  <wp:extent cx="4966335" cy="212090"/>
                  <wp:effectExtent l="0" t="0" r="5715" b="0"/>
                  <wp:docPr id="82" name="Рисунок 82"/>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rotWithShape="1">
                          <a:blip r:embed="rId34" cstate="print">
                            <a:extLst>
                              <a:ext uri="{28A0092B-C50C-407E-A947-70E740481C1C}">
                                <a14:useLocalDpi xmlns:a14="http://schemas.microsoft.com/office/drawing/2010/main" val="0"/>
                              </a:ext>
                            </a:extLst>
                          </a:blip>
                          <a:srcRect t="78335" b="12686"/>
                          <a:stretch/>
                        </pic:blipFill>
                        <pic:spPr bwMode="auto">
                          <a:xfrm>
                            <a:off x="0" y="0"/>
                            <a:ext cx="4966335" cy="2120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2594C" w:rsidRPr="00474F53" w14:paraId="33B3EEBA" w14:textId="77777777" w:rsidTr="00E27162">
        <w:trPr>
          <w:trHeight w:hRule="exact" w:val="553"/>
          <w:jc w:val="center"/>
        </w:trPr>
        <w:tc>
          <w:tcPr>
            <w:tcW w:w="9498" w:type="dxa"/>
          </w:tcPr>
          <w:p w14:paraId="3FDD9BEF" w14:textId="1CA55581" w:rsidR="0042594C" w:rsidRPr="00FF5CF3" w:rsidRDefault="0042594C" w:rsidP="00FF5CF3">
            <w:pPr>
              <w:pStyle w:val="O"/>
              <w:spacing w:after="240" w:line="240" w:lineRule="auto"/>
              <w:ind w:firstLine="0"/>
              <w:jc w:val="center"/>
              <w:rPr>
                <w:rStyle w:val="af0"/>
                <w:rFonts w:eastAsiaTheme="majorEastAsia"/>
                <w:b w:val="0"/>
                <w:bCs w:val="0"/>
                <w:sz w:val="20"/>
                <w:szCs w:val="20"/>
              </w:rPr>
            </w:pPr>
            <w:r w:rsidRPr="00FF5CF3">
              <w:rPr>
                <w:rStyle w:val="af0"/>
                <w:rFonts w:eastAsiaTheme="majorEastAsia"/>
                <w:b w:val="0"/>
                <w:bCs w:val="0"/>
                <w:sz w:val="20"/>
                <w:szCs w:val="20"/>
              </w:rPr>
              <w:t xml:space="preserve">Рисунок </w:t>
            </w:r>
            <w:r w:rsidR="00A132F6">
              <w:rPr>
                <w:rStyle w:val="af0"/>
                <w:rFonts w:eastAsiaTheme="majorEastAsia"/>
                <w:b w:val="0"/>
                <w:bCs w:val="0"/>
                <w:sz w:val="20"/>
                <w:szCs w:val="20"/>
              </w:rPr>
              <w:t>6</w:t>
            </w:r>
            <w:r w:rsidRPr="00FF5CF3">
              <w:rPr>
                <w:rStyle w:val="af0"/>
                <w:rFonts w:eastAsiaTheme="majorEastAsia"/>
                <w:b w:val="0"/>
                <w:bCs w:val="0"/>
                <w:sz w:val="20"/>
                <w:szCs w:val="20"/>
              </w:rPr>
              <w:t>.</w:t>
            </w:r>
            <w:r w:rsidRPr="00E27162">
              <w:rPr>
                <w:rStyle w:val="af0"/>
                <w:rFonts w:eastAsiaTheme="majorEastAsia"/>
                <w:b w:val="0"/>
                <w:bCs w:val="0"/>
                <w:sz w:val="16"/>
                <w:szCs w:val="16"/>
              </w:rPr>
              <w:t xml:space="preserve"> </w:t>
            </w:r>
            <w:r w:rsidR="00E27162" w:rsidRPr="00E27162">
              <w:rPr>
                <w:sz w:val="20"/>
                <w:szCs w:val="20"/>
              </w:rPr>
              <w:t>Изменение статистики после удаления фоновых пикселей рассматривается на примере изменений распределений мат. ожидания и стандартного отклонения интенсивностей каждого из классов</w:t>
            </w:r>
          </w:p>
        </w:tc>
      </w:tr>
    </w:tbl>
    <w:p w14:paraId="36382AA7" w14:textId="093D2C90" w:rsidR="00CE4767" w:rsidRDefault="00CE4767" w:rsidP="00E60FDA">
      <w:pPr>
        <w:jc w:val="center"/>
        <w:rPr>
          <w:sz w:val="12"/>
          <w:szCs w:val="12"/>
        </w:rPr>
      </w:pPr>
      <w:r>
        <w:rPr>
          <w:noProof/>
          <w:sz w:val="12"/>
          <w:szCs w:val="12"/>
          <w:lang w:val="en-US" w:eastAsia="en-US"/>
        </w:rPr>
        <w:drawing>
          <wp:inline distT="0" distB="0" distL="0" distR="0" wp14:anchorId="6EF2DB2A" wp14:editId="61AD63DE">
            <wp:extent cx="2040855" cy="1520456"/>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9871" cy="1527173"/>
                    </a:xfrm>
                    <a:prstGeom prst="rect">
                      <a:avLst/>
                    </a:prstGeom>
                    <a:noFill/>
                    <a:ln>
                      <a:noFill/>
                    </a:ln>
                  </pic:spPr>
                </pic:pic>
              </a:graphicData>
            </a:graphic>
          </wp:inline>
        </w:drawing>
      </w:r>
    </w:p>
    <w:p w14:paraId="59735DDD" w14:textId="2C3E2876" w:rsidR="00455CDE" w:rsidRDefault="00A132F6" w:rsidP="00E60FDA">
      <w:pPr>
        <w:pStyle w:val="O"/>
        <w:spacing w:after="240" w:line="240" w:lineRule="auto"/>
        <w:ind w:firstLine="0"/>
        <w:jc w:val="center"/>
        <w:rPr>
          <w:sz w:val="20"/>
          <w:szCs w:val="20"/>
        </w:rPr>
      </w:pPr>
      <w:r w:rsidRPr="00FF5CF3">
        <w:rPr>
          <w:rStyle w:val="af0"/>
          <w:rFonts w:eastAsiaTheme="majorEastAsia"/>
          <w:b w:val="0"/>
          <w:bCs w:val="0"/>
          <w:sz w:val="20"/>
          <w:szCs w:val="20"/>
        </w:rPr>
        <w:t xml:space="preserve">Рисунок </w:t>
      </w:r>
      <w:r>
        <w:rPr>
          <w:rStyle w:val="af0"/>
          <w:rFonts w:eastAsiaTheme="majorEastAsia"/>
          <w:b w:val="0"/>
          <w:bCs w:val="0"/>
          <w:sz w:val="20"/>
          <w:szCs w:val="20"/>
        </w:rPr>
        <w:t>7</w:t>
      </w:r>
      <w:r w:rsidRPr="00FF5CF3">
        <w:rPr>
          <w:rStyle w:val="af0"/>
          <w:rFonts w:eastAsiaTheme="majorEastAsia"/>
          <w:b w:val="0"/>
          <w:bCs w:val="0"/>
          <w:sz w:val="20"/>
          <w:szCs w:val="20"/>
        </w:rPr>
        <w:t xml:space="preserve">. </w:t>
      </w:r>
      <w:r w:rsidR="00634586">
        <w:rPr>
          <w:sz w:val="20"/>
          <w:szCs w:val="20"/>
        </w:rPr>
        <w:t>Распределение признака</w:t>
      </w:r>
      <w:r w:rsidR="00452ED5">
        <w:rPr>
          <w:sz w:val="20"/>
          <w:szCs w:val="20"/>
        </w:rPr>
        <w:t xml:space="preserve"> однородность </w:t>
      </w:r>
      <w:r w:rsidR="00452ED5">
        <w:rPr>
          <w:sz w:val="20"/>
          <w:szCs w:val="20"/>
          <w:lang w:val="en-US"/>
        </w:rPr>
        <w:t>HOM</w:t>
      </w:r>
      <w:r w:rsidR="005841AD">
        <w:rPr>
          <w:sz w:val="20"/>
          <w:szCs w:val="20"/>
        </w:rPr>
        <w:t xml:space="preserve"> (2)</w:t>
      </w:r>
      <w:r w:rsidR="00634586" w:rsidRPr="00634586">
        <w:rPr>
          <w:sz w:val="20"/>
          <w:szCs w:val="20"/>
        </w:rPr>
        <w:t xml:space="preserve"> </w:t>
      </w:r>
      <w:r w:rsidR="00634586">
        <w:rPr>
          <w:sz w:val="20"/>
          <w:szCs w:val="20"/>
        </w:rPr>
        <w:t xml:space="preserve">для здоровых растений, </w:t>
      </w:r>
      <w:r w:rsidR="00452ED5">
        <w:rPr>
          <w:sz w:val="20"/>
          <w:szCs w:val="20"/>
        </w:rPr>
        <w:br/>
      </w:r>
      <w:r w:rsidR="00634586">
        <w:rPr>
          <w:sz w:val="20"/>
          <w:szCs w:val="20"/>
        </w:rPr>
        <w:t>без учета фоновых пикселей</w:t>
      </w:r>
    </w:p>
    <w:p w14:paraId="2013D860" w14:textId="4FD084CB" w:rsidR="000E6B33" w:rsidRDefault="000E6B33" w:rsidP="00214102">
      <w:pPr>
        <w:pStyle w:val="31"/>
        <w:numPr>
          <w:ilvl w:val="2"/>
          <w:numId w:val="1"/>
        </w:numPr>
        <w:ind w:left="0" w:firstLine="0"/>
      </w:pPr>
      <w:bookmarkStart w:id="232" w:name="_Toc74818555"/>
      <w:r>
        <w:t>Исследование статистических признаков</w:t>
      </w:r>
      <w:bookmarkEnd w:id="232"/>
    </w:p>
    <w:p w14:paraId="0EFAF73B" w14:textId="3421644C" w:rsidR="00355348" w:rsidRDefault="000E6B33" w:rsidP="00355348">
      <w:pPr>
        <w:pStyle w:val="O"/>
      </w:pPr>
      <w:r>
        <w:t>В качестве статистических признаков</w:t>
      </w:r>
      <w:r w:rsidR="005841AD">
        <w:t xml:space="preserve"> изображений</w:t>
      </w:r>
      <w:r>
        <w:t xml:space="preserve"> используются: математическое ожидание – </w:t>
      </w:r>
      <w:r>
        <w:rPr>
          <w:i/>
          <w:iCs/>
          <w:lang w:val="en-US"/>
        </w:rPr>
        <w:t>mean</w:t>
      </w:r>
      <w:r>
        <w:t xml:space="preserve">, </w:t>
      </w:r>
      <w:r w:rsidR="00455CDE">
        <w:t xml:space="preserve">стандартное </w:t>
      </w:r>
      <w:r>
        <w:t xml:space="preserve">отклонение - </w:t>
      </w:r>
      <w:r>
        <w:rPr>
          <w:i/>
          <w:iCs/>
          <w:lang w:val="en-US"/>
        </w:rPr>
        <w:t>std</w:t>
      </w:r>
      <w:r>
        <w:t>,</w:t>
      </w:r>
      <w:r w:rsidR="005841AD">
        <w:t xml:space="preserve"> </w:t>
      </w:r>
      <w:r>
        <w:t xml:space="preserve">минимальное - </w:t>
      </w:r>
      <w:r>
        <w:rPr>
          <w:i/>
          <w:iCs/>
          <w:lang w:val="en-US"/>
        </w:rPr>
        <w:t>min</w:t>
      </w:r>
      <w:r>
        <w:t xml:space="preserve"> и максимальное - </w:t>
      </w:r>
      <w:r>
        <w:rPr>
          <w:i/>
          <w:iCs/>
          <w:lang w:val="en-US"/>
        </w:rPr>
        <w:t>max</w:t>
      </w:r>
      <w:r>
        <w:t xml:space="preserve"> значени</w:t>
      </w:r>
      <w:r w:rsidR="005841AD">
        <w:t>я</w:t>
      </w:r>
      <w:r>
        <w:t>, выраженные в единицах стандартного отклонения.</w:t>
      </w:r>
      <w:r w:rsidR="00840288">
        <w:t xml:space="preserve"> </w:t>
      </w:r>
      <w:r w:rsidR="007403C4">
        <w:t>Пикселы с интенсивностью меньше 10 не участвовали в извлечении статистики.</w:t>
      </w:r>
    </w:p>
    <w:p w14:paraId="51848F1A" w14:textId="3E366CBE" w:rsidR="000E6B33" w:rsidRPr="005841AD" w:rsidRDefault="000E6B33" w:rsidP="005841AD">
      <w:pPr>
        <w:pStyle w:val="O"/>
        <w:rPr>
          <w:color w:val="auto"/>
        </w:rPr>
      </w:pPr>
      <w:r>
        <w:t>Для каждого</w:t>
      </w:r>
      <w:r w:rsidR="00E27162" w:rsidRPr="00E27162">
        <w:t xml:space="preserve"> </w:t>
      </w:r>
      <w:r>
        <w:t>признак</w:t>
      </w:r>
      <w:r w:rsidR="00E27162">
        <w:t>а</w:t>
      </w:r>
      <w:r>
        <w:t xml:space="preserve"> </w:t>
      </w:r>
      <w:r w:rsidR="00945A72">
        <w:t xml:space="preserve">больных и здоровых листьев </w:t>
      </w:r>
      <w:r>
        <w:t>построены гистограммы</w:t>
      </w:r>
      <w:r w:rsidR="00E27162">
        <w:t xml:space="preserve"> </w:t>
      </w:r>
      <w:r>
        <w:t>(рис.</w:t>
      </w:r>
      <w:r w:rsidR="00E27162">
        <w:t xml:space="preserve"> </w:t>
      </w:r>
      <w:r w:rsidR="00752140">
        <w:t>8</w:t>
      </w:r>
      <w:r>
        <w:t xml:space="preserve">). </w:t>
      </w:r>
      <w:r w:rsidR="00752140" w:rsidRPr="007957BA">
        <w:rPr>
          <w:color w:val="auto"/>
        </w:rPr>
        <w:t xml:space="preserve">В качестве первого приближения в решении задачи детектирования </w:t>
      </w:r>
      <w:r w:rsidR="00752140">
        <w:t>заболеваний</w:t>
      </w:r>
      <w:r w:rsidR="00752140" w:rsidRPr="007957BA">
        <w:rPr>
          <w:color w:val="auto"/>
        </w:rPr>
        <w:t xml:space="preserve"> можно воспользоваться информацией из вида распределений извлекаемы</w:t>
      </w:r>
      <w:r w:rsidR="00752140">
        <w:t>х</w:t>
      </w:r>
      <w:r w:rsidR="00752140" w:rsidRPr="007957BA">
        <w:rPr>
          <w:color w:val="auto"/>
        </w:rPr>
        <w:t xml:space="preserve"> признаков, для выделения самых простых для классификации случаев заболевания.</w:t>
      </w:r>
      <w:r w:rsidR="005841AD">
        <w:rPr>
          <w:color w:val="auto"/>
        </w:rPr>
        <w:t xml:space="preserve"> </w:t>
      </w:r>
      <w:r w:rsidR="00A722D6" w:rsidRPr="00A722D6">
        <w:t xml:space="preserve">Вид мультиклассового распределения статистических признаков доступен </w:t>
      </w:r>
      <w:r w:rsidR="004F66D2">
        <w:t>на рисунках</w:t>
      </w:r>
      <w:r w:rsidR="00A722D6" w:rsidRPr="00A722D6">
        <w:t xml:space="preserve"> </w:t>
      </w:r>
      <w:r w:rsidR="004F66D2">
        <w:t>П</w:t>
      </w:r>
      <w:r w:rsidR="00A722D6" w:rsidRPr="00A722D6">
        <w:t>риложен</w:t>
      </w:r>
      <w:r w:rsidR="004F66D2">
        <w:t>ия</w:t>
      </w:r>
      <w:r w:rsidR="00A722D6" w:rsidRPr="00A722D6">
        <w:t xml:space="preserve"> А.</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4804"/>
      </w:tblGrid>
      <w:tr w:rsidR="00664464" w14:paraId="182D9C83" w14:textId="77777777" w:rsidTr="00A418D3">
        <w:trPr>
          <w:trHeight w:hRule="exact" w:val="3969"/>
        </w:trPr>
        <w:tc>
          <w:tcPr>
            <w:tcW w:w="4814" w:type="dxa"/>
          </w:tcPr>
          <w:p w14:paraId="5167183B" w14:textId="5BE7DE12" w:rsidR="00664464" w:rsidRDefault="00664464" w:rsidP="00973C73">
            <w:pPr>
              <w:spacing w:line="360" w:lineRule="auto"/>
            </w:pPr>
            <w:r>
              <w:rPr>
                <w:noProof/>
                <w:lang w:val="en-US" w:eastAsia="en-US"/>
              </w:rPr>
              <w:lastRenderedPageBreak/>
              <w:drawing>
                <wp:inline distT="0" distB="0" distL="0" distR="0" wp14:anchorId="3D6A937C" wp14:editId="1B0149A2">
                  <wp:extent cx="2934586" cy="2466753"/>
                  <wp:effectExtent l="0" t="0" r="0" b="0"/>
                  <wp:docPr id="95" name="Рисунок 95"/>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9392" cy="2496010"/>
                          </a:xfrm>
                          <a:prstGeom prst="rect">
                            <a:avLst/>
                          </a:prstGeom>
                          <a:noFill/>
                          <a:ln>
                            <a:noFill/>
                          </a:ln>
                        </pic:spPr>
                      </pic:pic>
                    </a:graphicData>
                  </a:graphic>
                </wp:inline>
              </w:drawing>
            </w:r>
          </w:p>
        </w:tc>
        <w:tc>
          <w:tcPr>
            <w:tcW w:w="4814" w:type="dxa"/>
          </w:tcPr>
          <w:p w14:paraId="7B196466" w14:textId="6B45A5F2" w:rsidR="00664464" w:rsidRDefault="00664464" w:rsidP="00973C73">
            <w:pPr>
              <w:spacing w:line="360" w:lineRule="auto"/>
            </w:pPr>
            <w:r>
              <w:rPr>
                <w:noProof/>
                <w:lang w:val="en-US" w:eastAsia="en-US"/>
              </w:rPr>
              <w:drawing>
                <wp:inline distT="0" distB="0" distL="0" distR="0" wp14:anchorId="69FC333E" wp14:editId="04FC7BE4">
                  <wp:extent cx="2913321" cy="2466340"/>
                  <wp:effectExtent l="0" t="0" r="1905" b="0"/>
                  <wp:docPr id="96" name="Рисунок 96"/>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93015" cy="2533807"/>
                          </a:xfrm>
                          <a:prstGeom prst="rect">
                            <a:avLst/>
                          </a:prstGeom>
                          <a:noFill/>
                          <a:ln>
                            <a:noFill/>
                          </a:ln>
                        </pic:spPr>
                      </pic:pic>
                    </a:graphicData>
                  </a:graphic>
                </wp:inline>
              </w:drawing>
            </w:r>
          </w:p>
        </w:tc>
      </w:tr>
      <w:tr w:rsidR="00664464" w:rsidRPr="00A132F6" w14:paraId="749E25C0" w14:textId="77777777" w:rsidTr="00664464">
        <w:trPr>
          <w:trHeight w:val="275"/>
        </w:trPr>
        <w:tc>
          <w:tcPr>
            <w:tcW w:w="4814" w:type="dxa"/>
          </w:tcPr>
          <w:p w14:paraId="28DA0005" w14:textId="77777777" w:rsidR="00664464" w:rsidRPr="00A132F6" w:rsidRDefault="00664464" w:rsidP="00973C73">
            <w:pPr>
              <w:spacing w:line="360" w:lineRule="auto"/>
              <w:jc w:val="center"/>
              <w:rPr>
                <w:sz w:val="20"/>
                <w:szCs w:val="20"/>
              </w:rPr>
            </w:pPr>
            <w:r w:rsidRPr="00A132F6">
              <w:rPr>
                <w:sz w:val="20"/>
                <w:szCs w:val="20"/>
              </w:rPr>
              <w:t>(</w:t>
            </w:r>
            <w:r w:rsidRPr="00A132F6">
              <w:rPr>
                <w:sz w:val="20"/>
                <w:szCs w:val="20"/>
                <w:lang w:val="en-US"/>
              </w:rPr>
              <w:t>a</w:t>
            </w:r>
            <w:r w:rsidRPr="00A132F6">
              <w:rPr>
                <w:sz w:val="20"/>
                <w:szCs w:val="20"/>
              </w:rPr>
              <w:t>)</w:t>
            </w:r>
          </w:p>
        </w:tc>
        <w:tc>
          <w:tcPr>
            <w:tcW w:w="4814" w:type="dxa"/>
          </w:tcPr>
          <w:p w14:paraId="4E3F7CA8" w14:textId="77777777" w:rsidR="00664464" w:rsidRPr="00A132F6" w:rsidRDefault="00664464" w:rsidP="00973C73">
            <w:pPr>
              <w:spacing w:line="360" w:lineRule="auto"/>
              <w:jc w:val="center"/>
              <w:rPr>
                <w:sz w:val="20"/>
                <w:szCs w:val="20"/>
                <w:lang w:val="en-US"/>
              </w:rPr>
            </w:pPr>
            <w:r w:rsidRPr="00A132F6">
              <w:rPr>
                <w:sz w:val="20"/>
                <w:szCs w:val="20"/>
                <w:lang w:val="en-US"/>
              </w:rPr>
              <w:t>(b)</w:t>
            </w:r>
          </w:p>
        </w:tc>
      </w:tr>
      <w:tr w:rsidR="00664464" w:rsidRPr="00A132F6" w14:paraId="16913D90" w14:textId="77777777" w:rsidTr="00452ED5">
        <w:trPr>
          <w:trHeight w:hRule="exact" w:val="499"/>
        </w:trPr>
        <w:tc>
          <w:tcPr>
            <w:tcW w:w="9628" w:type="dxa"/>
            <w:gridSpan w:val="2"/>
          </w:tcPr>
          <w:p w14:paraId="721B2617" w14:textId="7923C086" w:rsidR="00664464" w:rsidRPr="00664464" w:rsidRDefault="00664464" w:rsidP="00664464">
            <w:pPr>
              <w:pStyle w:val="O"/>
              <w:spacing w:after="240" w:line="240" w:lineRule="auto"/>
              <w:ind w:firstLine="0"/>
              <w:jc w:val="center"/>
              <w:rPr>
                <w:rFonts w:eastAsiaTheme="majorEastAsia"/>
                <w:sz w:val="20"/>
                <w:szCs w:val="20"/>
              </w:rPr>
            </w:pPr>
            <w:r w:rsidRPr="00A132F6">
              <w:rPr>
                <w:sz w:val="20"/>
                <w:szCs w:val="20"/>
              </w:rPr>
              <w:t xml:space="preserve">Рисунок </w:t>
            </w:r>
            <w:r w:rsidR="00580D9D" w:rsidRPr="00245A33">
              <w:rPr>
                <w:sz w:val="20"/>
                <w:szCs w:val="20"/>
              </w:rPr>
              <w:t>8</w:t>
            </w:r>
            <w:r w:rsidRPr="00A132F6">
              <w:rPr>
                <w:sz w:val="20"/>
                <w:szCs w:val="20"/>
              </w:rPr>
              <w:t xml:space="preserve">. </w:t>
            </w:r>
            <w:r w:rsidR="0042734D">
              <w:rPr>
                <w:sz w:val="20"/>
                <w:szCs w:val="20"/>
              </w:rPr>
              <w:t>Вид распределения</w:t>
            </w:r>
            <w:r>
              <w:rPr>
                <w:sz w:val="20"/>
                <w:szCs w:val="20"/>
              </w:rPr>
              <w:t xml:space="preserve"> статистических признаков</w:t>
            </w:r>
            <w:r w:rsidR="00452ED5">
              <w:rPr>
                <w:sz w:val="20"/>
                <w:szCs w:val="20"/>
              </w:rPr>
              <w:t xml:space="preserve"> больных и здоровых растений</w:t>
            </w:r>
            <w:r>
              <w:rPr>
                <w:sz w:val="20"/>
                <w:szCs w:val="20"/>
              </w:rPr>
              <w:t xml:space="preserve">, </w:t>
            </w:r>
            <w:r w:rsidR="00452ED5">
              <w:rPr>
                <w:sz w:val="20"/>
                <w:szCs w:val="20"/>
              </w:rPr>
              <w:br/>
            </w:r>
            <w:r>
              <w:rPr>
                <w:sz w:val="20"/>
                <w:szCs w:val="20"/>
              </w:rPr>
              <w:t>извлеченных глобально (</w:t>
            </w:r>
            <w:r>
              <w:rPr>
                <w:sz w:val="20"/>
                <w:szCs w:val="20"/>
                <w:lang w:val="en-US"/>
              </w:rPr>
              <w:t>a</w:t>
            </w:r>
            <w:r>
              <w:rPr>
                <w:sz w:val="20"/>
                <w:szCs w:val="20"/>
              </w:rPr>
              <w:t>) и локально</w:t>
            </w:r>
            <w:r w:rsidRPr="00664464">
              <w:rPr>
                <w:sz w:val="20"/>
                <w:szCs w:val="20"/>
              </w:rPr>
              <w:t xml:space="preserve"> </w:t>
            </w:r>
            <w:r>
              <w:rPr>
                <w:sz w:val="20"/>
                <w:szCs w:val="20"/>
              </w:rPr>
              <w:t>(</w:t>
            </w:r>
            <w:r>
              <w:rPr>
                <w:sz w:val="20"/>
                <w:szCs w:val="20"/>
                <w:lang w:val="en-US"/>
              </w:rPr>
              <w:t>b</w:t>
            </w:r>
            <w:r>
              <w:rPr>
                <w:sz w:val="20"/>
                <w:szCs w:val="20"/>
              </w:rPr>
              <w:t>)</w:t>
            </w:r>
          </w:p>
        </w:tc>
      </w:tr>
    </w:tbl>
    <w:p w14:paraId="5B19FE5F" w14:textId="31375207" w:rsidR="002F0441" w:rsidRPr="004C3A37" w:rsidRDefault="000E6B33" w:rsidP="00053E38">
      <w:pPr>
        <w:pStyle w:val="O"/>
        <w:spacing w:before="240"/>
      </w:pPr>
      <w:r>
        <w:t>Из полученных гистограмм видно, что распределения этих признаков пересекаются</w:t>
      </w:r>
      <w:r w:rsidR="000D1D5D">
        <w:t>. Н</w:t>
      </w:r>
      <w:r>
        <w:t>о несмотря на это, можно определить «пороги» бинарной классификации для некоторой доли изображений.</w:t>
      </w:r>
      <w:r w:rsidR="00892064">
        <w:t xml:space="preserve"> </w:t>
      </w:r>
      <w:r w:rsidR="002F0441">
        <w:t>Т</w:t>
      </w:r>
      <w:r w:rsidR="005841AD">
        <w:t>.</w:t>
      </w:r>
      <w:r w:rsidR="002F0441">
        <w:t>е</w:t>
      </w:r>
      <w:r w:rsidR="005841AD">
        <w:t>.</w:t>
      </w:r>
      <w:r w:rsidR="002F0441">
        <w:t xml:space="preserve"> можно сказать, что образец больной, если у него хотя бы один признак выбивается из диапазона распределения здоровых образцов</w:t>
      </w:r>
      <w:r w:rsidR="0079091A">
        <w:t>.</w:t>
      </w:r>
      <w:r w:rsidR="004C3A37">
        <w:t xml:space="preserve"> </w:t>
      </w:r>
      <w:r w:rsidR="004C3A37">
        <w:rPr>
          <w:i/>
          <w:iCs/>
        </w:rPr>
        <w:t xml:space="preserve">Приоритетным </w:t>
      </w:r>
      <w:r w:rsidR="004C3A37">
        <w:t>признаком будем называть тот признак, который отсекает как можно больше изображений больных листьев от здоровых</w:t>
      </w:r>
      <w:r w:rsidR="004C3A37" w:rsidRPr="005C0A91">
        <w:rPr>
          <w:color w:val="FF0000"/>
        </w:rPr>
        <w:t>.</w:t>
      </w:r>
      <w:r w:rsidR="0079091A">
        <w:rPr>
          <w:color w:val="FF0000"/>
        </w:rPr>
        <w:t xml:space="preserve"> </w:t>
      </w:r>
      <w:r w:rsidR="0079091A">
        <w:t>Пользуясь такой логикой, можно определить иерархию признаков.</w:t>
      </w:r>
    </w:p>
    <w:p w14:paraId="6F6EBFA9" w14:textId="300A75E4" w:rsidR="00892064" w:rsidRDefault="00840288" w:rsidP="00840288">
      <w:pPr>
        <w:pStyle w:val="O"/>
      </w:pPr>
      <w:r>
        <w:t xml:space="preserve">На этой идее </w:t>
      </w:r>
      <w:r w:rsidR="00086886">
        <w:t>разработан</w:t>
      </w:r>
      <w:r>
        <w:t xml:space="preserve"> </w:t>
      </w:r>
      <w:r w:rsidR="00A82EA4">
        <w:t xml:space="preserve">вариант </w:t>
      </w:r>
      <w:r>
        <w:t>алгоритм</w:t>
      </w:r>
      <w:r w:rsidR="00A82EA4">
        <w:t>а</w:t>
      </w:r>
      <w:r>
        <w:t xml:space="preserve"> </w:t>
      </w:r>
      <w:r>
        <w:rPr>
          <w:lang w:val="en-US"/>
        </w:rPr>
        <w:t>Priority</w:t>
      </w:r>
      <w:r w:rsidRPr="00125DA5">
        <w:t xml:space="preserve"> </w:t>
      </w:r>
      <w:r w:rsidR="00FA5AD1">
        <w:rPr>
          <w:lang w:val="en-US"/>
        </w:rPr>
        <w:t>D</w:t>
      </w:r>
      <w:r>
        <w:rPr>
          <w:lang w:val="en-US"/>
        </w:rPr>
        <w:t>ecision</w:t>
      </w:r>
      <w:r w:rsidRPr="00125DA5">
        <w:t xml:space="preserve"> </w:t>
      </w:r>
      <w:r w:rsidR="00FA5AD1">
        <w:rPr>
          <w:lang w:val="en-US"/>
        </w:rPr>
        <w:t>T</w:t>
      </w:r>
      <w:r>
        <w:rPr>
          <w:lang w:val="en-US"/>
        </w:rPr>
        <w:t>ree</w:t>
      </w:r>
      <w:r w:rsidRPr="00125DA5">
        <w:t xml:space="preserve"> (</w:t>
      </w:r>
      <w:r>
        <w:rPr>
          <w:lang w:val="en-US"/>
        </w:rPr>
        <w:t>PDT</w:t>
      </w:r>
      <w:r w:rsidRPr="00125DA5">
        <w:t>)</w:t>
      </w:r>
      <w:r>
        <w:t xml:space="preserve"> для детекции заболевания, </w:t>
      </w:r>
      <w:r w:rsidR="004C3A37">
        <w:t>описанный в</w:t>
      </w:r>
      <w:r w:rsidR="002F0441">
        <w:t xml:space="preserve"> таблице 1</w:t>
      </w:r>
      <w:r w:rsidR="004C3A37">
        <w:t>.</w:t>
      </w:r>
      <w:r w:rsidR="002F0441">
        <w:t xml:space="preserve"> </w:t>
      </w:r>
      <w:r w:rsidR="005E046E">
        <w:t>Пример работы алгоритма показан на (рис. 9).</w:t>
      </w:r>
    </w:p>
    <w:p w14:paraId="370A57C6" w14:textId="53670839" w:rsidR="00125DA5" w:rsidRPr="00125DA5" w:rsidRDefault="00125DA5" w:rsidP="00945A72">
      <w:pPr>
        <w:pStyle w:val="af4"/>
        <w:keepNext/>
        <w:spacing w:before="120" w:after="120"/>
        <w:jc w:val="center"/>
        <w:rPr>
          <w:i w:val="0"/>
          <w:iCs w:val="0"/>
          <w:color w:val="auto"/>
          <w:sz w:val="24"/>
          <w:szCs w:val="24"/>
          <w:lang w:val="en-US"/>
        </w:rPr>
      </w:pPr>
      <w:r w:rsidRPr="00BD294F">
        <w:rPr>
          <w:i w:val="0"/>
          <w:iCs w:val="0"/>
          <w:color w:val="auto"/>
          <w:sz w:val="24"/>
          <w:szCs w:val="24"/>
        </w:rPr>
        <w:t xml:space="preserve">Таблица </w:t>
      </w:r>
      <w:r>
        <w:rPr>
          <w:i w:val="0"/>
          <w:iCs w:val="0"/>
          <w:color w:val="auto"/>
          <w:sz w:val="24"/>
          <w:szCs w:val="24"/>
        </w:rPr>
        <w:t>1</w:t>
      </w:r>
      <w:r w:rsidRPr="00BD294F">
        <w:rPr>
          <w:i w:val="0"/>
          <w:iCs w:val="0"/>
          <w:color w:val="auto"/>
          <w:sz w:val="24"/>
          <w:szCs w:val="24"/>
        </w:rPr>
        <w:t xml:space="preserve">. </w:t>
      </w:r>
      <w:r>
        <w:rPr>
          <w:i w:val="0"/>
          <w:iCs w:val="0"/>
          <w:color w:val="auto"/>
          <w:sz w:val="24"/>
          <w:szCs w:val="24"/>
        </w:rPr>
        <w:t xml:space="preserve">Описание </w:t>
      </w:r>
      <w:r>
        <w:rPr>
          <w:i w:val="0"/>
          <w:iCs w:val="0"/>
          <w:color w:val="auto"/>
          <w:sz w:val="24"/>
          <w:szCs w:val="24"/>
          <w:lang w:val="en-US"/>
        </w:rPr>
        <w:t>PDT</w:t>
      </w:r>
    </w:p>
    <w:tbl>
      <w:tblPr>
        <w:tblStyle w:val="af6"/>
        <w:tblW w:w="9634" w:type="dxa"/>
        <w:tblLook w:val="04A0" w:firstRow="1" w:lastRow="0" w:firstColumn="1" w:lastColumn="0" w:noHBand="0" w:noVBand="1"/>
      </w:tblPr>
      <w:tblGrid>
        <w:gridCol w:w="9634"/>
      </w:tblGrid>
      <w:tr w:rsidR="006F4A66" w14:paraId="7F396BCB" w14:textId="77777777" w:rsidTr="00125DA5">
        <w:trPr>
          <w:trHeight w:hRule="exact" w:val="318"/>
        </w:trPr>
        <w:tc>
          <w:tcPr>
            <w:tcW w:w="9634" w:type="dxa"/>
            <w:shd w:val="clear" w:color="auto" w:fill="F7CAAC" w:themeFill="accent2" w:themeFillTint="66"/>
          </w:tcPr>
          <w:p w14:paraId="5046AACB" w14:textId="3AD5B153" w:rsidR="006F4A66" w:rsidRPr="00125DA5" w:rsidRDefault="006F4A66" w:rsidP="00125DA5">
            <w:pPr>
              <w:spacing w:before="100" w:beforeAutospacing="1" w:after="100" w:afterAutospacing="1" w:line="276" w:lineRule="auto"/>
              <w:rPr>
                <w:b/>
                <w:bCs/>
                <w:sz w:val="22"/>
                <w:szCs w:val="22"/>
              </w:rPr>
            </w:pPr>
            <w:r w:rsidRPr="00125DA5">
              <w:rPr>
                <w:b/>
                <w:bCs/>
                <w:sz w:val="22"/>
                <w:szCs w:val="22"/>
              </w:rPr>
              <w:t>Параметры алгоритма</w:t>
            </w:r>
          </w:p>
          <w:p w14:paraId="6E459A32" w14:textId="00871567" w:rsidR="006F4A66" w:rsidRPr="00125DA5" w:rsidRDefault="006F4A66" w:rsidP="00125DA5">
            <w:pPr>
              <w:pStyle w:val="O"/>
              <w:spacing w:line="276" w:lineRule="auto"/>
              <w:ind w:firstLine="0"/>
              <w:jc w:val="left"/>
              <w:rPr>
                <w:sz w:val="22"/>
                <w:szCs w:val="22"/>
              </w:rPr>
            </w:pPr>
          </w:p>
        </w:tc>
      </w:tr>
      <w:tr w:rsidR="00125DA5" w14:paraId="08C644EB" w14:textId="77777777" w:rsidTr="000D26FE">
        <w:trPr>
          <w:trHeight w:hRule="exact" w:val="601"/>
        </w:trPr>
        <w:tc>
          <w:tcPr>
            <w:tcW w:w="9634" w:type="dxa"/>
            <w:shd w:val="clear" w:color="auto" w:fill="FFFCF3"/>
          </w:tcPr>
          <w:p w14:paraId="02DEDD1F" w14:textId="3E781EB0" w:rsidR="00125DA5" w:rsidRPr="00125DA5" w:rsidRDefault="00125DA5" w:rsidP="00125DA5">
            <w:pPr>
              <w:spacing w:before="100" w:beforeAutospacing="1" w:after="100" w:afterAutospacing="1" w:line="276" w:lineRule="auto"/>
              <w:rPr>
                <w:sz w:val="22"/>
                <w:szCs w:val="22"/>
              </w:rPr>
            </w:pPr>
            <w:r w:rsidRPr="00125DA5">
              <w:rPr>
                <w:sz w:val="22"/>
                <w:szCs w:val="22"/>
              </w:rPr>
              <w:t>α – величина смещения в стандартных отклонения</w:t>
            </w:r>
            <w:r w:rsidR="008472A3">
              <w:rPr>
                <w:sz w:val="22"/>
                <w:szCs w:val="22"/>
              </w:rPr>
              <w:t>х</w:t>
            </w:r>
            <w:r w:rsidRPr="00125DA5">
              <w:rPr>
                <w:sz w:val="22"/>
                <w:szCs w:val="22"/>
              </w:rPr>
              <w:t xml:space="preserve"> от среднего, для определения границ распределений.</w:t>
            </w:r>
          </w:p>
          <w:p w14:paraId="5B1D294D" w14:textId="77777777" w:rsidR="00125DA5" w:rsidRPr="00125DA5" w:rsidRDefault="00125DA5" w:rsidP="00125DA5">
            <w:pPr>
              <w:spacing w:before="100" w:beforeAutospacing="1" w:after="100" w:afterAutospacing="1" w:line="276" w:lineRule="auto"/>
              <w:rPr>
                <w:sz w:val="22"/>
                <w:szCs w:val="22"/>
              </w:rPr>
            </w:pPr>
          </w:p>
        </w:tc>
      </w:tr>
      <w:tr w:rsidR="00C854B9" w14:paraId="7D05D069" w14:textId="77777777" w:rsidTr="00125DA5">
        <w:trPr>
          <w:trHeight w:val="20"/>
        </w:trPr>
        <w:tc>
          <w:tcPr>
            <w:tcW w:w="9634" w:type="dxa"/>
            <w:shd w:val="clear" w:color="auto" w:fill="F7CAAC" w:themeFill="accent2" w:themeFillTint="66"/>
            <w:vAlign w:val="center"/>
          </w:tcPr>
          <w:p w14:paraId="594667B8" w14:textId="1984F597" w:rsidR="00C854B9" w:rsidRPr="00125DA5" w:rsidRDefault="00C854B9" w:rsidP="00125DA5">
            <w:pPr>
              <w:pStyle w:val="O"/>
              <w:spacing w:line="276" w:lineRule="auto"/>
              <w:ind w:firstLine="0"/>
              <w:jc w:val="left"/>
              <w:rPr>
                <w:b/>
                <w:bCs/>
                <w:sz w:val="22"/>
                <w:szCs w:val="22"/>
              </w:rPr>
            </w:pPr>
            <w:r w:rsidRPr="00125DA5">
              <w:rPr>
                <w:b/>
                <w:bCs/>
                <w:sz w:val="22"/>
                <w:szCs w:val="22"/>
              </w:rPr>
              <w:t>Построение дерева решений</w:t>
            </w:r>
          </w:p>
        </w:tc>
      </w:tr>
      <w:tr w:rsidR="00C854B9" w14:paraId="5B21CA50" w14:textId="77777777" w:rsidTr="000D26FE">
        <w:trPr>
          <w:trHeight w:val="20"/>
        </w:trPr>
        <w:tc>
          <w:tcPr>
            <w:tcW w:w="9634" w:type="dxa"/>
            <w:tcBorders>
              <w:left w:val="single" w:sz="4" w:space="0" w:color="auto"/>
            </w:tcBorders>
            <w:shd w:val="clear" w:color="auto" w:fill="FFFCF3"/>
            <w:vAlign w:val="center"/>
          </w:tcPr>
          <w:p w14:paraId="4EE20F24" w14:textId="26E364EE" w:rsidR="00C854B9" w:rsidRPr="000D26FE" w:rsidRDefault="00C854B9" w:rsidP="000D26FE">
            <w:r w:rsidRPr="00125DA5">
              <w:t>Для</w:t>
            </w:r>
            <w:r w:rsidRPr="000D26FE">
              <w:t xml:space="preserve"> каждого признака из обучающих данных считается величина приоритета </w:t>
            </w:r>
            <w:proofErr w:type="spellStart"/>
            <w:r w:rsidRPr="00945A72">
              <w:rPr>
                <w:i/>
                <w:iCs/>
              </w:rPr>
              <w:t>priority</w:t>
            </w:r>
            <w:proofErr w:type="spellEnd"/>
            <w:r w:rsidRPr="000D26FE">
              <w:t>:</w:t>
            </w:r>
          </w:p>
          <w:p w14:paraId="6BE6A789" w14:textId="31865DAC" w:rsidR="00FA5AD1" w:rsidRDefault="00C854B9">
            <m:oMathPara>
              <m:oMath>
                <m:r>
                  <m:rPr>
                    <m:sty m:val="p"/>
                  </m:rPr>
                  <w:rPr>
                    <w:rFonts w:ascii="Cambria Math" w:hAnsi="Cambria Math"/>
                  </w:rPr>
                  <m:t>priority=abs</m:t>
                </m:r>
                <m:d>
                  <m:dPr>
                    <m:ctrlPr>
                      <w:rPr>
                        <w:rFonts w:ascii="Cambria Math" w:hAnsi="Cambria Math"/>
                      </w:rPr>
                    </m:ctrlPr>
                  </m:dPr>
                  <m:e>
                    <m:sSub>
                      <m:sSubPr>
                        <m:ctrlPr>
                          <w:rPr>
                            <w:rFonts w:ascii="Cambria Math" w:hAnsi="Cambria Math"/>
                          </w:rPr>
                        </m:ctrlPr>
                      </m:sSubPr>
                      <m:e>
                        <m:r>
                          <m:rPr>
                            <m:sty m:val="p"/>
                          </m:rPr>
                          <w:rPr>
                            <w:rFonts w:ascii="Cambria Math" w:hAnsi="Cambria Math"/>
                          </w:rPr>
                          <m:t>healthy</m:t>
                        </m:r>
                      </m:e>
                      <m:sub>
                        <m:r>
                          <m:rPr>
                            <m:sty m:val="p"/>
                          </m:rPr>
                          <w:rPr>
                            <w:rFonts w:ascii="Cambria Math" w:hAnsi="Cambria Math"/>
                          </w:rPr>
                          <m:t>left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disease</m:t>
                        </m:r>
                      </m:e>
                      <m:sub>
                        <m:r>
                          <m:rPr>
                            <m:sty m:val="p"/>
                          </m:rPr>
                          <w:rPr>
                            <w:rFonts w:ascii="Cambria Math" w:hAnsi="Cambria Math"/>
                          </w:rPr>
                          <m:t>left</m:t>
                        </m:r>
                      </m:sub>
                    </m:sSub>
                  </m:e>
                </m:d>
                <m:r>
                  <w:rPr>
                    <w:rFonts w:ascii="Cambria Math" w:hAnsi="Cambria Math"/>
                  </w:rPr>
                  <m:t>+(</m:t>
                </m:r>
                <m:sSub>
                  <m:sSubPr>
                    <m:ctrlPr>
                      <w:rPr>
                        <w:rFonts w:ascii="Cambria Math" w:hAnsi="Cambria Math"/>
                      </w:rPr>
                    </m:ctrlPr>
                  </m:sSubPr>
                  <m:e>
                    <m:r>
                      <w:rPr>
                        <w:rFonts w:ascii="Cambria Math" w:hAnsi="Cambria Math"/>
                      </w:rPr>
                      <m:t>disease</m:t>
                    </m:r>
                  </m:e>
                  <m:sub>
                    <m:r>
                      <w:rPr>
                        <w:rFonts w:ascii="Cambria Math" w:hAnsi="Cambria Math"/>
                      </w:rPr>
                      <m:t>right</m:t>
                    </m:r>
                  </m:sub>
                </m:sSub>
                <m:r>
                  <w:rPr>
                    <w:rFonts w:ascii="Cambria Math" w:hAnsi="Cambria Math"/>
                  </w:rPr>
                  <m:t>-</m:t>
                </m:r>
                <m:sSub>
                  <m:sSubPr>
                    <m:ctrlPr>
                      <w:rPr>
                        <w:rFonts w:ascii="Cambria Math" w:hAnsi="Cambria Math"/>
                      </w:rPr>
                    </m:ctrlPr>
                  </m:sSubPr>
                  <m:e>
                    <m:r>
                      <w:rPr>
                        <w:rFonts w:ascii="Cambria Math" w:hAnsi="Cambria Math"/>
                      </w:rPr>
                      <m:t>disease</m:t>
                    </m:r>
                  </m:e>
                  <m:sub>
                    <m:r>
                      <w:rPr>
                        <w:rFonts w:ascii="Cambria Math" w:hAnsi="Cambria Math"/>
                      </w:rPr>
                      <m:t>right</m:t>
                    </m:r>
                  </m:sub>
                </m:sSub>
                <m:r>
                  <w:rPr>
                    <w:rFonts w:ascii="Cambria Math" w:hAnsi="Cambria Math"/>
                  </w:rPr>
                  <m:t>)</m:t>
                </m:r>
                <m:r>
                  <m:rPr>
                    <m:sty m:val="p"/>
                  </m:rPr>
                  <w:rPr>
                    <w:rFonts w:ascii="Cambria Math" w:hAnsi="Cambria Math"/>
                  </w:rPr>
                  <w:br/>
                </m:r>
              </m:oMath>
            </m:oMathPara>
            <w:r w:rsidRPr="000D26FE">
              <w:t xml:space="preserve">Левые и правые края </w:t>
            </w:r>
            <w:r w:rsidR="00125DA5" w:rsidRPr="000D26FE">
              <w:t xml:space="preserve">здоровых и больных </w:t>
            </w:r>
            <w:r w:rsidRPr="000D26FE">
              <w:t xml:space="preserve">распределений определяются как отклонения от среднего на α </w:t>
            </w:r>
            <w:r w:rsidR="008472A3">
              <w:t xml:space="preserve">в </w:t>
            </w:r>
            <w:r w:rsidRPr="000D26FE">
              <w:t>единиц</w:t>
            </w:r>
            <w:r w:rsidR="008472A3">
              <w:t>ах</w:t>
            </w:r>
            <w:r w:rsidRPr="000D26FE">
              <w:t xml:space="preserve"> </w:t>
            </w:r>
            <w:r w:rsidR="008472A3">
              <w:t xml:space="preserve">величины </w:t>
            </w:r>
            <w:r w:rsidRPr="000D26FE">
              <w:t>стандартного отклонения.</w:t>
            </w:r>
            <w:r w:rsidR="00FA5AD1" w:rsidRPr="00FA5AD1">
              <w:t xml:space="preserve"> </w:t>
            </w:r>
          </w:p>
          <w:p w14:paraId="4320C491" w14:textId="46E8CBFE" w:rsidR="00125DA5" w:rsidRPr="00125DA5" w:rsidRDefault="00125DA5" w:rsidP="00FA5AD1">
            <w:pPr>
              <w:rPr>
                <w:i/>
              </w:rPr>
            </w:pPr>
            <w:r w:rsidRPr="000D26FE">
              <w:t xml:space="preserve">Далее признаки сортируются по уменьшению </w:t>
            </w:r>
            <m:oMath>
              <m:r>
                <m:rPr>
                  <m:sty m:val="p"/>
                </m:rPr>
                <w:rPr>
                  <w:rFonts w:ascii="Cambria Math" w:hAnsi="Cambria Math"/>
                </w:rPr>
                <m:t>priority</m:t>
              </m:r>
            </m:oMath>
            <w:r w:rsidRPr="000D26FE">
              <w:t>.</w:t>
            </w:r>
          </w:p>
        </w:tc>
      </w:tr>
      <w:tr w:rsidR="00125DA5" w14:paraId="39A899F1" w14:textId="77777777" w:rsidTr="00973C73">
        <w:trPr>
          <w:trHeight w:val="224"/>
        </w:trPr>
        <w:tc>
          <w:tcPr>
            <w:tcW w:w="9634" w:type="dxa"/>
            <w:shd w:val="clear" w:color="auto" w:fill="F7CAAC" w:themeFill="accent2" w:themeFillTint="66"/>
            <w:vAlign w:val="center"/>
          </w:tcPr>
          <w:p w14:paraId="54ED9637" w14:textId="49864A99" w:rsidR="00125DA5" w:rsidRPr="00125DA5" w:rsidRDefault="00125DA5" w:rsidP="00125DA5">
            <w:pPr>
              <w:spacing w:line="276" w:lineRule="auto"/>
              <w:rPr>
                <w:sz w:val="22"/>
                <w:szCs w:val="22"/>
              </w:rPr>
            </w:pPr>
            <w:r w:rsidRPr="00125DA5">
              <w:rPr>
                <w:b/>
                <w:bCs/>
                <w:sz w:val="22"/>
                <w:szCs w:val="22"/>
              </w:rPr>
              <w:t>Работа дерева решений</w:t>
            </w:r>
          </w:p>
        </w:tc>
      </w:tr>
      <w:tr w:rsidR="00125DA5" w14:paraId="597A5DE4" w14:textId="77777777" w:rsidTr="000D26FE">
        <w:trPr>
          <w:trHeight w:val="20"/>
        </w:trPr>
        <w:tc>
          <w:tcPr>
            <w:tcW w:w="9634" w:type="dxa"/>
            <w:shd w:val="clear" w:color="auto" w:fill="FFFCF3"/>
            <w:vAlign w:val="center"/>
          </w:tcPr>
          <w:p w14:paraId="3A5B3E86" w14:textId="1967E44F" w:rsidR="00125DA5" w:rsidRPr="00125DA5" w:rsidRDefault="00580D9D" w:rsidP="00580D9D">
            <w:pPr>
              <w:spacing w:line="276" w:lineRule="auto"/>
              <w:rPr>
                <w:b/>
                <w:bCs/>
                <w:sz w:val="22"/>
                <w:szCs w:val="22"/>
              </w:rPr>
            </w:pPr>
            <w:r>
              <w:rPr>
                <w:sz w:val="22"/>
                <w:szCs w:val="22"/>
              </w:rPr>
              <w:t>В порядке приоритета д</w:t>
            </w:r>
            <w:r w:rsidR="00125DA5" w:rsidRPr="00125DA5">
              <w:rPr>
                <w:sz w:val="22"/>
                <w:szCs w:val="22"/>
              </w:rPr>
              <w:t>ля каждого признака образца</w:t>
            </w:r>
            <w:r>
              <w:rPr>
                <w:sz w:val="22"/>
                <w:szCs w:val="22"/>
              </w:rPr>
              <w:t xml:space="preserve"> </w:t>
            </w:r>
            <w:r w:rsidR="00125DA5" w:rsidRPr="00125DA5">
              <w:rPr>
                <w:sz w:val="22"/>
                <w:szCs w:val="22"/>
              </w:rPr>
              <w:t xml:space="preserve">проверяется попал ли </w:t>
            </w:r>
            <w:r>
              <w:rPr>
                <w:sz w:val="22"/>
                <w:szCs w:val="22"/>
              </w:rPr>
              <w:t>о</w:t>
            </w:r>
            <w:r w:rsidR="00125DA5" w:rsidRPr="00125DA5">
              <w:rPr>
                <w:sz w:val="22"/>
                <w:szCs w:val="22"/>
              </w:rPr>
              <w:t>н в диапазон [</w:t>
            </w:r>
            <w:proofErr w:type="spellStart"/>
            <w:r w:rsidR="00125DA5" w:rsidRPr="00125DA5">
              <w:rPr>
                <w:sz w:val="22"/>
                <w:szCs w:val="22"/>
                <w:lang w:val="en-US"/>
              </w:rPr>
              <w:t>healthy</w:t>
            </w:r>
            <w:r w:rsidR="00125DA5" w:rsidRPr="00125DA5">
              <w:rPr>
                <w:sz w:val="22"/>
                <w:szCs w:val="22"/>
                <w:vertAlign w:val="subscript"/>
                <w:lang w:val="en-US"/>
              </w:rPr>
              <w:t>left</w:t>
            </w:r>
            <w:proofErr w:type="spellEnd"/>
            <w:r w:rsidR="00125DA5" w:rsidRPr="00125DA5">
              <w:rPr>
                <w:sz w:val="22"/>
                <w:szCs w:val="22"/>
              </w:rPr>
              <w:t xml:space="preserve">, </w:t>
            </w:r>
            <w:proofErr w:type="spellStart"/>
            <w:r w:rsidR="00125DA5" w:rsidRPr="00125DA5">
              <w:rPr>
                <w:sz w:val="22"/>
                <w:szCs w:val="22"/>
                <w:lang w:val="en-US"/>
              </w:rPr>
              <w:t>healthy</w:t>
            </w:r>
            <w:r w:rsidR="00125DA5" w:rsidRPr="00125DA5">
              <w:rPr>
                <w:sz w:val="22"/>
                <w:szCs w:val="22"/>
                <w:vertAlign w:val="subscript"/>
                <w:lang w:val="en-US"/>
              </w:rPr>
              <w:t>right</w:t>
            </w:r>
            <w:proofErr w:type="spellEnd"/>
            <w:r w:rsidR="00125DA5" w:rsidRPr="00125DA5">
              <w:rPr>
                <w:sz w:val="22"/>
                <w:szCs w:val="22"/>
              </w:rPr>
              <w:t>].</w:t>
            </w:r>
            <w:r>
              <w:rPr>
                <w:sz w:val="22"/>
                <w:szCs w:val="22"/>
              </w:rPr>
              <w:t xml:space="preserve"> </w:t>
            </w:r>
            <w:r w:rsidR="00125DA5" w:rsidRPr="00125DA5">
              <w:rPr>
                <w:sz w:val="22"/>
                <w:szCs w:val="22"/>
              </w:rPr>
              <w:t>Если попал, то предполагается что растение здорово, переходим к проверке следующего по приоритету признака.</w:t>
            </w:r>
            <w:r>
              <w:rPr>
                <w:sz w:val="22"/>
                <w:szCs w:val="22"/>
              </w:rPr>
              <w:t xml:space="preserve"> </w:t>
            </w:r>
            <w:r w:rsidR="00125DA5" w:rsidRPr="00125DA5">
              <w:rPr>
                <w:sz w:val="22"/>
                <w:szCs w:val="22"/>
              </w:rPr>
              <w:t>Иначе</w:t>
            </w:r>
            <w:r w:rsidR="00945A72">
              <w:rPr>
                <w:sz w:val="22"/>
                <w:szCs w:val="22"/>
              </w:rPr>
              <w:t xml:space="preserve"> </w:t>
            </w:r>
            <w:r w:rsidR="00125DA5" w:rsidRPr="00125DA5">
              <w:rPr>
                <w:sz w:val="22"/>
                <w:szCs w:val="22"/>
              </w:rPr>
              <w:t>–</w:t>
            </w:r>
            <w:r w:rsidR="00945A72">
              <w:rPr>
                <w:sz w:val="22"/>
                <w:szCs w:val="22"/>
              </w:rPr>
              <w:t xml:space="preserve"> </w:t>
            </w:r>
            <w:r w:rsidR="00125DA5" w:rsidRPr="00125DA5">
              <w:rPr>
                <w:sz w:val="22"/>
                <w:szCs w:val="22"/>
              </w:rPr>
              <w:t>растение болеет. Выход из алгоритма.</w:t>
            </w:r>
          </w:p>
        </w:tc>
      </w:tr>
    </w:tbl>
    <w:p w14:paraId="0EFE88E7" w14:textId="2CB00BF7" w:rsidR="00945A72" w:rsidRDefault="00580D9D" w:rsidP="00053E38">
      <w:pPr>
        <w:pStyle w:val="O"/>
        <w:spacing w:before="240"/>
        <w:rPr>
          <w:color w:val="auto"/>
        </w:rPr>
      </w:pPr>
      <w:r>
        <w:t xml:space="preserve">Результаты по детектированию заболевания, полученные </w:t>
      </w:r>
      <w:r>
        <w:rPr>
          <w:color w:val="auto"/>
        </w:rPr>
        <w:t xml:space="preserve">с использованием </w:t>
      </w:r>
      <w:r>
        <w:rPr>
          <w:color w:val="auto"/>
          <w:lang w:val="en-US"/>
        </w:rPr>
        <w:t>PDT</w:t>
      </w:r>
      <w:r w:rsidR="00D02BFD">
        <w:rPr>
          <w:color w:val="auto"/>
        </w:rPr>
        <w:t>(α=</w:t>
      </w:r>
      <w:r w:rsidR="00945A72">
        <w:rPr>
          <w:color w:val="auto"/>
        </w:rPr>
        <w:t>2</w:t>
      </w:r>
      <w:r w:rsidR="00D02BFD">
        <w:rPr>
          <w:color w:val="auto"/>
        </w:rPr>
        <w:t>)</w:t>
      </w:r>
      <w:r w:rsidR="006A4DAC">
        <w:rPr>
          <w:color w:val="auto"/>
        </w:rPr>
        <w:t xml:space="preserve"> на тестовых </w:t>
      </w:r>
      <w:r w:rsidR="007C61E1">
        <w:rPr>
          <w:color w:val="auto"/>
        </w:rPr>
        <w:t xml:space="preserve">статистических </w:t>
      </w:r>
      <w:r w:rsidR="006A4DAC">
        <w:rPr>
          <w:color w:val="auto"/>
        </w:rPr>
        <w:t>данных</w:t>
      </w:r>
      <w:r w:rsidR="00266535">
        <w:rPr>
          <w:color w:val="auto"/>
        </w:rPr>
        <w:t xml:space="preserve"> представлены в таблице </w:t>
      </w:r>
      <w:r w:rsidR="00AF1698">
        <w:rPr>
          <w:color w:val="auto"/>
        </w:rPr>
        <w:t>2</w:t>
      </w:r>
      <w:r w:rsidR="00266535">
        <w:rPr>
          <w:color w:val="auto"/>
        </w:rPr>
        <w:t>.</w:t>
      </w:r>
    </w:p>
    <w:p w14:paraId="58222D89" w14:textId="77777777" w:rsidR="00945A72" w:rsidRDefault="00945A72">
      <w:pPr>
        <w:spacing w:after="160" w:line="259" w:lineRule="auto"/>
      </w:pPr>
      <w:r>
        <w:br w:type="page"/>
      </w:r>
    </w:p>
    <w:p w14:paraId="4EE73536" w14:textId="77777777" w:rsidR="00FA5AD1" w:rsidRDefault="00FA5AD1" w:rsidP="00FA5AD1">
      <w:pPr>
        <w:pStyle w:val="O"/>
        <w:spacing w:before="120" w:line="240" w:lineRule="auto"/>
        <w:ind w:firstLine="0"/>
        <w:jc w:val="center"/>
      </w:pPr>
      <w:r>
        <w:rPr>
          <w:noProof/>
          <w:lang w:val="en-US" w:eastAsia="en-US"/>
        </w:rPr>
        <w:lastRenderedPageBreak/>
        <w:drawing>
          <wp:inline distT="0" distB="0" distL="0" distR="0" wp14:anchorId="3E128536" wp14:editId="678D3C9C">
            <wp:extent cx="5487377" cy="13716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64893" cy="1390976"/>
                    </a:xfrm>
                    <a:prstGeom prst="rect">
                      <a:avLst/>
                    </a:prstGeom>
                    <a:noFill/>
                    <a:ln>
                      <a:noFill/>
                    </a:ln>
                  </pic:spPr>
                </pic:pic>
              </a:graphicData>
            </a:graphic>
          </wp:inline>
        </w:drawing>
      </w:r>
    </w:p>
    <w:p w14:paraId="1BE58334" w14:textId="305B1E44" w:rsidR="00FA5AD1" w:rsidRPr="00FA5AD1" w:rsidRDefault="00FA5AD1" w:rsidP="00FA5AD1">
      <w:pPr>
        <w:pStyle w:val="O"/>
        <w:spacing w:after="240" w:line="240" w:lineRule="auto"/>
        <w:ind w:firstLine="0"/>
        <w:jc w:val="center"/>
        <w:rPr>
          <w:sz w:val="20"/>
          <w:szCs w:val="20"/>
        </w:rPr>
      </w:pPr>
      <w:r w:rsidRPr="00FF5CF3">
        <w:rPr>
          <w:rStyle w:val="af0"/>
          <w:rFonts w:eastAsiaTheme="majorEastAsia"/>
          <w:b w:val="0"/>
          <w:bCs w:val="0"/>
          <w:sz w:val="20"/>
          <w:szCs w:val="20"/>
        </w:rPr>
        <w:t xml:space="preserve">Рисунок </w:t>
      </w:r>
      <w:r>
        <w:rPr>
          <w:rStyle w:val="af0"/>
          <w:rFonts w:eastAsiaTheme="majorEastAsia"/>
          <w:b w:val="0"/>
          <w:bCs w:val="0"/>
          <w:sz w:val="20"/>
          <w:szCs w:val="20"/>
        </w:rPr>
        <w:t>9</w:t>
      </w:r>
      <w:r w:rsidRPr="00FF5CF3">
        <w:rPr>
          <w:rStyle w:val="af0"/>
          <w:rFonts w:eastAsiaTheme="majorEastAsia"/>
          <w:b w:val="0"/>
          <w:bCs w:val="0"/>
          <w:sz w:val="20"/>
          <w:szCs w:val="20"/>
        </w:rPr>
        <w:t xml:space="preserve">. </w:t>
      </w:r>
      <w:r>
        <w:rPr>
          <w:sz w:val="20"/>
          <w:szCs w:val="20"/>
        </w:rPr>
        <w:t xml:space="preserve">Пример работы алгоритма </w:t>
      </w:r>
      <w:r>
        <w:rPr>
          <w:sz w:val="20"/>
          <w:szCs w:val="20"/>
          <w:lang w:val="en-US"/>
        </w:rPr>
        <w:t>PDT</w:t>
      </w:r>
      <w:r w:rsidRPr="00D02BFD">
        <w:rPr>
          <w:color w:val="auto"/>
          <w:sz w:val="20"/>
          <w:szCs w:val="20"/>
        </w:rPr>
        <w:t xml:space="preserve">(α=2) </w:t>
      </w:r>
      <w:r>
        <w:rPr>
          <w:sz w:val="20"/>
          <w:szCs w:val="20"/>
        </w:rPr>
        <w:t xml:space="preserve">на глобальных статистических данных. Зеленым выделена область, при попадании в которую образец по данному признаку считается здоровым, и переходит к проверке следующего признака. В случае непопадания, выходит из алгоритма со статусом «болен». </w:t>
      </w:r>
    </w:p>
    <w:p w14:paraId="2142E3AC" w14:textId="60E7138A" w:rsidR="00934C1E" w:rsidRPr="00934C1E" w:rsidRDefault="00934C1E" w:rsidP="00934C1E">
      <w:pPr>
        <w:pStyle w:val="af4"/>
        <w:keepNext/>
        <w:jc w:val="center"/>
        <w:rPr>
          <w:i w:val="0"/>
          <w:iCs w:val="0"/>
          <w:color w:val="auto"/>
          <w:sz w:val="24"/>
          <w:szCs w:val="24"/>
        </w:rPr>
      </w:pPr>
      <w:r w:rsidRPr="00BD294F">
        <w:rPr>
          <w:i w:val="0"/>
          <w:iCs w:val="0"/>
          <w:color w:val="auto"/>
          <w:sz w:val="24"/>
          <w:szCs w:val="24"/>
        </w:rPr>
        <w:t xml:space="preserve">Таблица </w:t>
      </w:r>
      <w:r w:rsidR="00AF1698">
        <w:rPr>
          <w:i w:val="0"/>
          <w:iCs w:val="0"/>
          <w:color w:val="auto"/>
          <w:sz w:val="24"/>
          <w:szCs w:val="24"/>
        </w:rPr>
        <w:t>2</w:t>
      </w:r>
      <w:r w:rsidRPr="00BD294F">
        <w:rPr>
          <w:i w:val="0"/>
          <w:iCs w:val="0"/>
          <w:color w:val="auto"/>
          <w:sz w:val="24"/>
          <w:szCs w:val="24"/>
        </w:rPr>
        <w:t xml:space="preserve">. </w:t>
      </w:r>
      <w:r>
        <w:rPr>
          <w:i w:val="0"/>
          <w:iCs w:val="0"/>
          <w:color w:val="auto"/>
          <w:sz w:val="24"/>
          <w:szCs w:val="24"/>
        </w:rPr>
        <w:t xml:space="preserve">Результаты применения </w:t>
      </w:r>
      <w:r w:rsidRPr="00D02BFD">
        <w:rPr>
          <w:i w:val="0"/>
          <w:iCs w:val="0"/>
          <w:color w:val="auto"/>
          <w:sz w:val="24"/>
          <w:szCs w:val="24"/>
          <w:lang w:val="en-US"/>
        </w:rPr>
        <w:t>PDT</w:t>
      </w:r>
      <w:r w:rsidR="00D02BFD" w:rsidRPr="00D02BFD">
        <w:rPr>
          <w:i w:val="0"/>
          <w:iCs w:val="0"/>
          <w:color w:val="auto"/>
          <w:sz w:val="24"/>
          <w:szCs w:val="24"/>
        </w:rPr>
        <w:t>(α=2)</w:t>
      </w:r>
      <w:r w:rsidR="00D02BFD" w:rsidRPr="00D02BFD">
        <w:rPr>
          <w:color w:val="auto"/>
          <w:sz w:val="20"/>
          <w:szCs w:val="20"/>
        </w:rPr>
        <w:t xml:space="preserve"> </w:t>
      </w:r>
      <w:r>
        <w:rPr>
          <w:i w:val="0"/>
          <w:iCs w:val="0"/>
          <w:color w:val="auto"/>
          <w:sz w:val="24"/>
          <w:szCs w:val="24"/>
        </w:rPr>
        <w:t xml:space="preserve">на статистических </w:t>
      </w:r>
      <w:r w:rsidR="00945A72">
        <w:rPr>
          <w:i w:val="0"/>
          <w:iCs w:val="0"/>
          <w:color w:val="auto"/>
          <w:sz w:val="24"/>
          <w:szCs w:val="24"/>
        </w:rPr>
        <w:t>признаках</w:t>
      </w:r>
    </w:p>
    <w:tbl>
      <w:tblPr>
        <w:tblStyle w:val="af6"/>
        <w:tblW w:w="0" w:type="auto"/>
        <w:jc w:val="center"/>
        <w:tblLook w:val="04A0" w:firstRow="1" w:lastRow="0" w:firstColumn="1" w:lastColumn="0" w:noHBand="0" w:noVBand="1"/>
      </w:tblPr>
      <w:tblGrid>
        <w:gridCol w:w="1110"/>
        <w:gridCol w:w="1720"/>
        <w:gridCol w:w="1701"/>
      </w:tblGrid>
      <w:tr w:rsidR="003662BC" w14:paraId="3EE94DE2" w14:textId="77777777" w:rsidTr="003662BC">
        <w:trPr>
          <w:jc w:val="center"/>
        </w:trPr>
        <w:tc>
          <w:tcPr>
            <w:tcW w:w="1110" w:type="dxa"/>
            <w:vMerge w:val="restart"/>
            <w:vAlign w:val="center"/>
          </w:tcPr>
          <w:p w14:paraId="4A0D9903" w14:textId="292226DC" w:rsidR="003662BC" w:rsidRPr="003662BC" w:rsidRDefault="003662BC" w:rsidP="003662BC">
            <w:pPr>
              <w:pStyle w:val="O"/>
              <w:ind w:firstLine="0"/>
              <w:jc w:val="center"/>
              <w:rPr>
                <w:b/>
                <w:bCs/>
                <w:color w:val="auto"/>
                <w:sz w:val="20"/>
                <w:szCs w:val="20"/>
              </w:rPr>
            </w:pPr>
            <w:r w:rsidRPr="003662BC">
              <w:rPr>
                <w:b/>
                <w:bCs/>
                <w:color w:val="auto"/>
                <w:sz w:val="20"/>
                <w:szCs w:val="20"/>
              </w:rPr>
              <w:t>Метрика</w:t>
            </w:r>
          </w:p>
        </w:tc>
        <w:tc>
          <w:tcPr>
            <w:tcW w:w="3421" w:type="dxa"/>
            <w:gridSpan w:val="2"/>
            <w:vAlign w:val="center"/>
          </w:tcPr>
          <w:p w14:paraId="06B3E874" w14:textId="3931EB6E" w:rsidR="003662BC" w:rsidRPr="003662BC" w:rsidRDefault="003662BC" w:rsidP="003662BC">
            <w:pPr>
              <w:pStyle w:val="O"/>
              <w:ind w:firstLine="0"/>
              <w:jc w:val="center"/>
              <w:rPr>
                <w:b/>
                <w:bCs/>
                <w:color w:val="auto"/>
                <w:sz w:val="20"/>
                <w:szCs w:val="20"/>
              </w:rPr>
            </w:pPr>
            <w:r w:rsidRPr="003662BC">
              <w:rPr>
                <w:b/>
                <w:bCs/>
                <w:color w:val="auto"/>
                <w:sz w:val="20"/>
                <w:szCs w:val="20"/>
              </w:rPr>
              <w:t>Масштаб извлечения признаков</w:t>
            </w:r>
          </w:p>
        </w:tc>
      </w:tr>
      <w:tr w:rsidR="003662BC" w14:paraId="67A5BF9A" w14:textId="77777777" w:rsidTr="003662BC">
        <w:trPr>
          <w:jc w:val="center"/>
        </w:trPr>
        <w:tc>
          <w:tcPr>
            <w:tcW w:w="1110" w:type="dxa"/>
            <w:vMerge/>
            <w:vAlign w:val="center"/>
          </w:tcPr>
          <w:p w14:paraId="563E3985" w14:textId="77777777" w:rsidR="003662BC" w:rsidRPr="003662BC" w:rsidRDefault="003662BC" w:rsidP="003662BC">
            <w:pPr>
              <w:pStyle w:val="O"/>
              <w:ind w:firstLine="0"/>
              <w:jc w:val="center"/>
              <w:rPr>
                <w:b/>
                <w:bCs/>
                <w:color w:val="auto"/>
                <w:sz w:val="20"/>
                <w:szCs w:val="20"/>
              </w:rPr>
            </w:pPr>
          </w:p>
        </w:tc>
        <w:tc>
          <w:tcPr>
            <w:tcW w:w="1720" w:type="dxa"/>
            <w:vAlign w:val="center"/>
          </w:tcPr>
          <w:p w14:paraId="2C31943C" w14:textId="1A7D5209"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global</w:t>
            </w:r>
          </w:p>
        </w:tc>
        <w:tc>
          <w:tcPr>
            <w:tcW w:w="1701" w:type="dxa"/>
            <w:vAlign w:val="center"/>
          </w:tcPr>
          <w:p w14:paraId="05109160" w14:textId="54C0D219"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local</w:t>
            </w:r>
          </w:p>
        </w:tc>
      </w:tr>
      <w:tr w:rsidR="00377C96" w14:paraId="3E7FB51B" w14:textId="77777777" w:rsidTr="003662BC">
        <w:trPr>
          <w:trHeight w:val="322"/>
          <w:jc w:val="center"/>
        </w:trPr>
        <w:tc>
          <w:tcPr>
            <w:tcW w:w="1110" w:type="dxa"/>
          </w:tcPr>
          <w:p w14:paraId="7259F6FC" w14:textId="7DE1E418" w:rsidR="00377C96" w:rsidRPr="00266535" w:rsidRDefault="00377C96" w:rsidP="00377C96">
            <w:pPr>
              <w:pStyle w:val="O"/>
              <w:ind w:firstLine="0"/>
              <w:jc w:val="center"/>
              <w:rPr>
                <w:color w:val="auto"/>
                <w:sz w:val="20"/>
                <w:szCs w:val="20"/>
                <w:lang w:val="en-US"/>
              </w:rPr>
            </w:pPr>
            <w:r w:rsidRPr="00266535">
              <w:rPr>
                <w:color w:val="auto"/>
                <w:sz w:val="20"/>
                <w:szCs w:val="20"/>
                <w:lang w:val="en-US"/>
              </w:rPr>
              <w:t>Precision</w:t>
            </w:r>
          </w:p>
        </w:tc>
        <w:tc>
          <w:tcPr>
            <w:tcW w:w="1720" w:type="dxa"/>
          </w:tcPr>
          <w:p w14:paraId="00651FE1" w14:textId="5AFA8950" w:rsidR="00377C96" w:rsidRPr="00266535" w:rsidRDefault="00377C96" w:rsidP="00377C96">
            <w:pPr>
              <w:pStyle w:val="O"/>
              <w:ind w:firstLine="0"/>
              <w:jc w:val="center"/>
              <w:rPr>
                <w:color w:val="auto"/>
                <w:sz w:val="20"/>
                <w:szCs w:val="20"/>
              </w:rPr>
            </w:pPr>
            <m:oMath>
              <m:r>
                <w:rPr>
                  <w:rFonts w:ascii="Cambria Math" w:hAnsi="Cambria Math"/>
                  <w:sz w:val="20"/>
                  <w:szCs w:val="20"/>
                </w:rPr>
                <m:t>36</m:t>
              </m:r>
            </m:oMath>
            <w:r w:rsidR="003662BC">
              <w:rPr>
                <w:sz w:val="20"/>
                <w:szCs w:val="20"/>
              </w:rPr>
              <w:t>.1</w:t>
            </w:r>
          </w:p>
        </w:tc>
        <w:tc>
          <w:tcPr>
            <w:tcW w:w="1701" w:type="dxa"/>
          </w:tcPr>
          <w:p w14:paraId="7E4BD6E3" w14:textId="45937026" w:rsidR="00377C96" w:rsidRPr="003662BC" w:rsidRDefault="00377C96" w:rsidP="00377C96">
            <w:pPr>
              <w:pStyle w:val="O"/>
              <w:ind w:firstLine="0"/>
              <w:jc w:val="center"/>
              <w:rPr>
                <w:color w:val="auto"/>
                <w:sz w:val="20"/>
                <w:szCs w:val="20"/>
              </w:rPr>
            </w:pPr>
            <w:r w:rsidRPr="00266535">
              <w:rPr>
                <w:color w:val="auto"/>
                <w:sz w:val="20"/>
                <w:szCs w:val="20"/>
                <w:lang w:val="en-US"/>
              </w:rPr>
              <w:t>39</w:t>
            </w:r>
            <w:r w:rsidR="003662BC">
              <w:rPr>
                <w:color w:val="auto"/>
                <w:sz w:val="20"/>
                <w:szCs w:val="20"/>
              </w:rPr>
              <w:t>.5</w:t>
            </w:r>
          </w:p>
        </w:tc>
      </w:tr>
      <w:tr w:rsidR="00377C96" w14:paraId="0A92AE24" w14:textId="77777777" w:rsidTr="003662BC">
        <w:trPr>
          <w:trHeight w:val="321"/>
          <w:jc w:val="center"/>
        </w:trPr>
        <w:tc>
          <w:tcPr>
            <w:tcW w:w="1110" w:type="dxa"/>
          </w:tcPr>
          <w:p w14:paraId="260BCA6F" w14:textId="22BD090E" w:rsidR="00377C96" w:rsidRPr="00266535" w:rsidRDefault="00377C96" w:rsidP="00377C96">
            <w:pPr>
              <w:pStyle w:val="O"/>
              <w:ind w:firstLine="0"/>
              <w:jc w:val="center"/>
              <w:rPr>
                <w:sz w:val="20"/>
                <w:szCs w:val="20"/>
                <w:lang w:val="en-US"/>
              </w:rPr>
            </w:pPr>
            <w:r w:rsidRPr="00266535">
              <w:rPr>
                <w:sz w:val="20"/>
                <w:szCs w:val="20"/>
                <w:lang w:val="en-US"/>
              </w:rPr>
              <w:t>Recall</w:t>
            </w:r>
          </w:p>
        </w:tc>
        <w:tc>
          <w:tcPr>
            <w:tcW w:w="1720" w:type="dxa"/>
          </w:tcPr>
          <w:p w14:paraId="2D61B9C0" w14:textId="245DADB4" w:rsidR="00377C96" w:rsidRPr="003662BC" w:rsidRDefault="00377C96" w:rsidP="00377C96">
            <w:pPr>
              <w:pStyle w:val="O"/>
              <w:ind w:firstLine="0"/>
              <w:jc w:val="center"/>
              <w:rPr>
                <w:rFonts w:ascii="Cambria Math" w:hAnsi="Cambria Math"/>
                <w:i/>
                <w:sz w:val="20"/>
                <w:szCs w:val="20"/>
                <w:lang w:val="en-US"/>
              </w:rPr>
            </w:pPr>
            <m:oMathPara>
              <m:oMath>
                <m:r>
                  <w:rPr>
                    <w:rFonts w:ascii="Cambria Math" w:hAnsi="Cambria Math"/>
                    <w:sz w:val="20"/>
                    <w:szCs w:val="20"/>
                  </w:rPr>
                  <m:t>85.2</m:t>
                </m:r>
              </m:oMath>
            </m:oMathPara>
          </w:p>
        </w:tc>
        <w:tc>
          <w:tcPr>
            <w:tcW w:w="1701" w:type="dxa"/>
          </w:tcPr>
          <w:p w14:paraId="2F0C6BDC" w14:textId="61E84C26" w:rsidR="00377C96" w:rsidRPr="003662BC" w:rsidRDefault="00377C96" w:rsidP="00377C96">
            <w:pPr>
              <w:pStyle w:val="O"/>
              <w:ind w:firstLine="0"/>
              <w:jc w:val="center"/>
              <w:rPr>
                <w:sz w:val="20"/>
                <w:szCs w:val="20"/>
              </w:rPr>
            </w:pPr>
            <w:r w:rsidRPr="00266535">
              <w:rPr>
                <w:sz w:val="20"/>
                <w:szCs w:val="20"/>
                <w:lang w:val="en-US"/>
              </w:rPr>
              <w:t>86</w:t>
            </w:r>
            <w:r w:rsidR="003662BC">
              <w:rPr>
                <w:sz w:val="20"/>
                <w:szCs w:val="20"/>
              </w:rPr>
              <w:t>.2</w:t>
            </w:r>
          </w:p>
        </w:tc>
      </w:tr>
      <w:tr w:rsidR="00377C96" w14:paraId="0C5DD2CF" w14:textId="77777777" w:rsidTr="003662BC">
        <w:trPr>
          <w:trHeight w:val="321"/>
          <w:jc w:val="center"/>
        </w:trPr>
        <w:tc>
          <w:tcPr>
            <w:tcW w:w="1110" w:type="dxa"/>
          </w:tcPr>
          <w:p w14:paraId="15880C24" w14:textId="5C663EB9" w:rsidR="00377C96" w:rsidRPr="00266535" w:rsidRDefault="00377C96" w:rsidP="00377C96">
            <w:pPr>
              <w:pStyle w:val="O"/>
              <w:ind w:firstLine="0"/>
              <w:jc w:val="center"/>
              <w:rPr>
                <w:sz w:val="20"/>
                <w:szCs w:val="20"/>
                <w:lang w:val="en-US"/>
              </w:rPr>
            </w:pPr>
            <w:r w:rsidRPr="00266535">
              <w:rPr>
                <w:sz w:val="20"/>
                <w:szCs w:val="20"/>
                <w:lang w:val="en-US"/>
              </w:rPr>
              <w:t>F-score</w:t>
            </w:r>
          </w:p>
        </w:tc>
        <w:tc>
          <w:tcPr>
            <w:tcW w:w="1720" w:type="dxa"/>
          </w:tcPr>
          <w:p w14:paraId="1F467741" w14:textId="4CAAA89B" w:rsidR="00377C96" w:rsidRPr="003662BC" w:rsidRDefault="00377C96" w:rsidP="00377C96">
            <w:pPr>
              <w:pStyle w:val="O"/>
              <w:ind w:firstLine="0"/>
              <w:jc w:val="center"/>
              <w:rPr>
                <w:sz w:val="20"/>
                <w:szCs w:val="20"/>
              </w:rPr>
            </w:pPr>
            <w:r w:rsidRPr="00266535">
              <w:rPr>
                <w:sz w:val="20"/>
                <w:szCs w:val="20"/>
                <w:lang w:val="en-US"/>
              </w:rPr>
              <w:t>50</w:t>
            </w:r>
            <w:r w:rsidR="003662BC">
              <w:rPr>
                <w:sz w:val="20"/>
                <w:szCs w:val="20"/>
              </w:rPr>
              <w:t>.0</w:t>
            </w:r>
          </w:p>
        </w:tc>
        <w:tc>
          <w:tcPr>
            <w:tcW w:w="1701" w:type="dxa"/>
          </w:tcPr>
          <w:p w14:paraId="382F5F0A" w14:textId="65D4EBC6" w:rsidR="00377C96" w:rsidRPr="003662BC" w:rsidRDefault="00377C96" w:rsidP="00377C96">
            <w:pPr>
              <w:pStyle w:val="O"/>
              <w:ind w:firstLine="0"/>
              <w:jc w:val="center"/>
              <w:rPr>
                <w:sz w:val="20"/>
                <w:szCs w:val="20"/>
              </w:rPr>
            </w:pPr>
            <w:r w:rsidRPr="00266535">
              <w:rPr>
                <w:sz w:val="20"/>
                <w:szCs w:val="20"/>
                <w:lang w:val="en-US"/>
              </w:rPr>
              <w:t>54</w:t>
            </w:r>
            <w:r w:rsidR="003662BC">
              <w:rPr>
                <w:sz w:val="20"/>
                <w:szCs w:val="20"/>
              </w:rPr>
              <w:t>.2</w:t>
            </w:r>
          </w:p>
        </w:tc>
      </w:tr>
    </w:tbl>
    <w:p w14:paraId="7EA36AB9" w14:textId="3382A661" w:rsidR="00945A72" w:rsidRDefault="006A4DAC" w:rsidP="00053E38">
      <w:pPr>
        <w:pStyle w:val="O"/>
        <w:spacing w:before="240"/>
        <w:rPr>
          <w:color w:val="auto"/>
        </w:rPr>
      </w:pPr>
      <w:r>
        <w:rPr>
          <w:color w:val="auto"/>
        </w:rPr>
        <w:t xml:space="preserve">Высокий </w:t>
      </w:r>
      <w:r w:rsidRPr="006A4DAC">
        <w:rPr>
          <w:color w:val="auto"/>
        </w:rPr>
        <w:t>recall</w:t>
      </w:r>
      <w:r>
        <w:rPr>
          <w:color w:val="auto"/>
        </w:rPr>
        <w:t xml:space="preserve"> убеждает, что большая часть реально здоровых образцов была детектировано верно. Но </w:t>
      </w:r>
      <w:r w:rsidR="00662B23">
        <w:rPr>
          <w:color w:val="auto"/>
        </w:rPr>
        <w:t xml:space="preserve">низкий </w:t>
      </w:r>
      <w:r w:rsidR="00662B23" w:rsidRPr="006A4DAC">
        <w:rPr>
          <w:color w:val="auto"/>
        </w:rPr>
        <w:t>precision</w:t>
      </w:r>
      <w:r w:rsidR="00662B23">
        <w:rPr>
          <w:color w:val="auto"/>
        </w:rPr>
        <w:t xml:space="preserve"> сообщает</w:t>
      </w:r>
      <w:r w:rsidR="00513685">
        <w:rPr>
          <w:color w:val="auto"/>
        </w:rPr>
        <w:t>,</w:t>
      </w:r>
      <w:r w:rsidR="00662B23">
        <w:rPr>
          <w:color w:val="auto"/>
        </w:rPr>
        <w:t xml:space="preserve"> что много больных растений помечено как здоровые. То есть на статистических признаках, достаточно часто получалось</w:t>
      </w:r>
      <w:r w:rsidR="00513685">
        <w:rPr>
          <w:color w:val="auto"/>
        </w:rPr>
        <w:t xml:space="preserve"> так</w:t>
      </w:r>
      <w:r w:rsidR="00662B23">
        <w:rPr>
          <w:color w:val="auto"/>
        </w:rPr>
        <w:t>, что все признаки больного листа попадали в диапазон значений здоровых листьев. То есть</w:t>
      </w:r>
      <w:r w:rsidR="00945A72">
        <w:rPr>
          <w:color w:val="auto"/>
        </w:rPr>
        <w:t>, ограничиваясь только данными признаками,</w:t>
      </w:r>
      <w:r w:rsidR="00662B23">
        <w:rPr>
          <w:color w:val="auto"/>
        </w:rPr>
        <w:t xml:space="preserve"> подход </w:t>
      </w:r>
      <w:r w:rsidR="00662B23">
        <w:rPr>
          <w:color w:val="auto"/>
          <w:lang w:val="en-US"/>
        </w:rPr>
        <w:t>PDT</w:t>
      </w:r>
      <w:r w:rsidR="00513685">
        <w:rPr>
          <w:color w:val="auto"/>
        </w:rPr>
        <w:t xml:space="preserve"> </w:t>
      </w:r>
      <w:r w:rsidR="00662B23">
        <w:rPr>
          <w:color w:val="auto"/>
        </w:rPr>
        <w:t>не</w:t>
      </w:r>
      <w:r w:rsidR="00945A72">
        <w:rPr>
          <w:color w:val="auto"/>
        </w:rPr>
        <w:t>применим.</w:t>
      </w:r>
      <w:r w:rsidR="00662B23">
        <w:rPr>
          <w:color w:val="auto"/>
        </w:rPr>
        <w:t xml:space="preserve"> </w:t>
      </w:r>
      <w:r w:rsidR="00513685">
        <w:rPr>
          <w:color w:val="auto"/>
        </w:rPr>
        <w:t>С</w:t>
      </w:r>
      <w:r w:rsidR="00662B23">
        <w:rPr>
          <w:color w:val="auto"/>
        </w:rPr>
        <w:t>ледует расширить число признаков, чтобы снизить шансы попадания больных признаков в диапазон здоровых.</w:t>
      </w:r>
    </w:p>
    <w:p w14:paraId="18F74A5D" w14:textId="6CD57EC3" w:rsidR="00FA5AD1" w:rsidRPr="00ED23CF" w:rsidRDefault="00FA5AD1" w:rsidP="00ED23CF">
      <w:pPr>
        <w:pStyle w:val="O"/>
        <w:rPr>
          <w:color w:val="auto"/>
        </w:rPr>
      </w:pPr>
      <w:r>
        <w:t xml:space="preserve">Исследование статистических признаков показало, что локальные признаки отделяют здоровые образцы лучше глобальных. Использования только статистических данных недостаточно для решения задачи детектирования заболевания алгоритмом </w:t>
      </w:r>
      <w:r>
        <w:rPr>
          <w:lang w:val="en-US"/>
        </w:rPr>
        <w:t>PDT</w:t>
      </w:r>
      <w:r w:rsidRPr="00934C1E">
        <w:t xml:space="preserve">. </w:t>
      </w:r>
      <w:r>
        <w:t>Необходимо расширение вектора признаков новыми данными. В качестве таких данных предлагается взять информацию о гистограмме изображения.</w:t>
      </w:r>
    </w:p>
    <w:p w14:paraId="1CE9621F" w14:textId="440F7CFB" w:rsidR="00214102" w:rsidRDefault="00214102" w:rsidP="00214102">
      <w:pPr>
        <w:pStyle w:val="31"/>
        <w:numPr>
          <w:ilvl w:val="2"/>
          <w:numId w:val="1"/>
        </w:numPr>
        <w:ind w:left="0" w:firstLine="0"/>
      </w:pPr>
      <w:bookmarkStart w:id="233" w:name="_Toc74818556"/>
      <w:r>
        <w:t>Метод квантования изображений</w:t>
      </w:r>
      <w:bookmarkEnd w:id="233"/>
    </w:p>
    <w:p w14:paraId="279F94E9" w14:textId="57DD1056" w:rsidR="00E60FDA" w:rsidRDefault="00214102" w:rsidP="00245A33">
      <w:pPr>
        <w:pStyle w:val="O"/>
      </w:pPr>
      <w:r>
        <w:t xml:space="preserve">Извлечение </w:t>
      </w:r>
      <w:r w:rsidR="0002170F">
        <w:t xml:space="preserve">гистограммы, а далее и </w:t>
      </w:r>
      <w:r>
        <w:t xml:space="preserve">текстурных признаков </w:t>
      </w:r>
      <w:r w:rsidR="00E60FDA">
        <w:t>из</w:t>
      </w:r>
      <w:r>
        <w:t xml:space="preserve"> изображений, имеющих 256 градаций серого, требует большой вычислительной работы.</w:t>
      </w:r>
      <w:r w:rsidR="00245A33" w:rsidRPr="00245A33">
        <w:t xml:space="preserve"> </w:t>
      </w:r>
      <w:r>
        <w:t>Как правило точность признаков, полученных таким способом, является избыточной</w:t>
      </w:r>
      <w:r w:rsidR="0002170F">
        <w:t xml:space="preserve"> и сами признаки склонны к зашумленности.</w:t>
      </w:r>
      <w:r>
        <w:t xml:space="preserve"> Поэтому, для уменьшения вычислительной нагрузки </w:t>
      </w:r>
      <w:r w:rsidR="00A82EA4">
        <w:t xml:space="preserve">и влияния шума </w:t>
      </w:r>
      <w:r>
        <w:t>в данной работе решено сжать изображения путем их квантования</w:t>
      </w:r>
      <w:r w:rsidR="00245A33" w:rsidRPr="00245A33">
        <w:t>.</w:t>
      </w:r>
      <w:r>
        <w:t xml:space="preserve"> </w:t>
      </w:r>
    </w:p>
    <w:p w14:paraId="7FD4401C" w14:textId="0DA914E0" w:rsidR="00245A33" w:rsidRPr="0054751F" w:rsidRDefault="00245A33" w:rsidP="00245A33">
      <w:pPr>
        <w:pStyle w:val="O"/>
        <w:rPr>
          <w:color w:val="auto"/>
        </w:rPr>
      </w:pPr>
      <w:r w:rsidRPr="0054751F">
        <w:rPr>
          <w:color w:val="auto"/>
        </w:rPr>
        <w:t xml:space="preserve">Перед квантованием, все изображения проходили процедуру </w:t>
      </w:r>
      <w:r w:rsidR="00894C16">
        <w:rPr>
          <w:color w:val="auto"/>
        </w:rPr>
        <w:t>нормализации</w:t>
      </w:r>
      <w:r w:rsidRPr="0054751F">
        <w:rPr>
          <w:color w:val="auto"/>
        </w:rPr>
        <w:t xml:space="preserve">: </w:t>
      </w:r>
    </w:p>
    <w:tbl>
      <w:tblPr>
        <w:tblW w:w="9634" w:type="dxa"/>
        <w:tblLook w:val="01E0" w:firstRow="1" w:lastRow="1" w:firstColumn="1" w:lastColumn="1" w:noHBand="0" w:noVBand="0"/>
      </w:tblPr>
      <w:tblGrid>
        <w:gridCol w:w="8987"/>
        <w:gridCol w:w="647"/>
      </w:tblGrid>
      <w:tr w:rsidR="00245A33" w:rsidRPr="00E86145" w14:paraId="27AB0BA5" w14:textId="77777777" w:rsidTr="00973C73">
        <w:tc>
          <w:tcPr>
            <w:tcW w:w="8987" w:type="dxa"/>
            <w:hideMark/>
          </w:tcPr>
          <w:p w14:paraId="5C416BBD" w14:textId="30206D36" w:rsidR="00245A33" w:rsidRPr="00E86145" w:rsidRDefault="007C485A" w:rsidP="00E60FDA">
            <w:pPr>
              <w:pStyle w:val="af3"/>
              <w:spacing w:line="360" w:lineRule="auto"/>
              <w:ind w:firstLine="0"/>
              <w:jc w:val="center"/>
              <w:rPr>
                <w:iCs/>
                <w:sz w:val="24"/>
                <w:lang w:val="en-US" w:eastAsia="en-US"/>
              </w:rPr>
            </w:pPr>
            <m:oMathPara>
              <m:oMath>
                <m:sSub>
                  <m:sSubPr>
                    <m:ctrlPr>
                      <w:rPr>
                        <w:rFonts w:ascii="Cambria Math" w:hAnsi="Cambria Math"/>
                        <w:sz w:val="24"/>
                        <w:lang w:val="en-US" w:eastAsia="en-US"/>
                      </w:rPr>
                    </m:ctrlPr>
                  </m:sSubPr>
                  <m:e>
                    <m:r>
                      <m:rPr>
                        <m:sty m:val="p"/>
                      </m:rPr>
                      <w:rPr>
                        <w:rFonts w:ascii="Cambria Math" w:hAnsi="Cambria Math"/>
                        <w:sz w:val="24"/>
                        <w:lang w:val="en-US" w:eastAsia="en-US"/>
                      </w:rPr>
                      <m:t>image</m:t>
                    </m:r>
                  </m:e>
                  <m:sub>
                    <m:r>
                      <m:rPr>
                        <m:sty m:val="p"/>
                      </m:rPr>
                      <w:rPr>
                        <w:rFonts w:ascii="Cambria Math" w:hAnsi="Cambria Math"/>
                        <w:sz w:val="24"/>
                        <w:lang w:val="en-US" w:eastAsia="en-US"/>
                      </w:rPr>
                      <m:t>R</m:t>
                    </m:r>
                  </m:sub>
                </m:sSub>
                <m:r>
                  <m:rPr>
                    <m:sty m:val="p"/>
                  </m:rPr>
                  <w:rPr>
                    <w:rFonts w:ascii="Cambria Math" w:hAnsi="Cambria Math"/>
                    <w:sz w:val="24"/>
                    <w:lang w:val="en-US" w:eastAsia="en-US"/>
                  </w:rPr>
                  <m:t>=</m:t>
                </m:r>
                <m:f>
                  <m:fPr>
                    <m:ctrlPr>
                      <w:rPr>
                        <w:rFonts w:ascii="Cambria Math" w:hAnsi="Cambria Math"/>
                        <w:i/>
                        <w:sz w:val="24"/>
                        <w:lang w:val="en-US" w:eastAsia="en-US"/>
                      </w:rPr>
                    </m:ctrlPr>
                  </m:fPr>
                  <m:num>
                    <m:d>
                      <m:dPr>
                        <m:ctrlPr>
                          <w:rPr>
                            <w:rFonts w:ascii="Cambria Math" w:hAnsi="Cambria Math"/>
                            <w:sz w:val="24"/>
                            <w:lang w:val="en-US" w:eastAsia="en-US"/>
                          </w:rPr>
                        </m:ctrlPr>
                      </m:dPr>
                      <m:e>
                        <m:sSub>
                          <m:sSubPr>
                            <m:ctrlPr>
                              <w:rPr>
                                <w:rFonts w:ascii="Cambria Math" w:hAnsi="Cambria Math"/>
                                <w:sz w:val="24"/>
                                <w:lang w:val="en-US" w:eastAsia="en-US"/>
                              </w:rPr>
                            </m:ctrlPr>
                          </m:sSubPr>
                          <m:e>
                            <m:r>
                              <m:rPr>
                                <m:sty m:val="p"/>
                              </m:rPr>
                              <w:rPr>
                                <w:rFonts w:ascii="Cambria Math" w:hAnsi="Cambria Math"/>
                                <w:sz w:val="24"/>
                                <w:lang w:val="en-US" w:eastAsia="en-US"/>
                              </w:rPr>
                              <m:t>image</m:t>
                            </m:r>
                          </m:e>
                          <m:sub>
                            <m:r>
                              <m:rPr>
                                <m:sty m:val="p"/>
                              </m:rPr>
                              <w:rPr>
                                <w:rFonts w:ascii="Cambria Math" w:hAnsi="Cambria Math"/>
                                <w:sz w:val="24"/>
                                <w:lang w:val="en-US" w:eastAsia="en-US"/>
                              </w:rPr>
                              <m:t>R</m:t>
                            </m:r>
                          </m:sub>
                        </m:sSub>
                        <m:r>
                          <m:rPr>
                            <m:sty m:val="p"/>
                          </m:rPr>
                          <w:rPr>
                            <w:rFonts w:ascii="Cambria Math" w:hAnsi="Cambria Math"/>
                            <w:sz w:val="24"/>
                            <w:lang w:val="en-US" w:eastAsia="en-US"/>
                          </w:rPr>
                          <m:t>-</m:t>
                        </m:r>
                        <m:r>
                          <w:rPr>
                            <w:rFonts w:ascii="Cambria Math" w:hAnsi="Cambria Math"/>
                            <w:sz w:val="24"/>
                            <w:lang w:val="en-US" w:eastAsia="en-US"/>
                          </w:rPr>
                          <m:t>μ</m:t>
                        </m:r>
                      </m:e>
                    </m:d>
                  </m:num>
                  <m:den>
                    <m:r>
                      <w:rPr>
                        <w:rFonts w:ascii="Cambria Math" w:hAnsi="Cambria Math"/>
                        <w:sz w:val="24"/>
                        <w:lang w:val="en-US" w:eastAsia="en-US"/>
                      </w:rPr>
                      <m:t>σ</m:t>
                    </m:r>
                  </m:den>
                </m:f>
                <m:r>
                  <m:rPr>
                    <m:sty m:val="p"/>
                  </m:rPr>
                  <w:rPr>
                    <w:rFonts w:ascii="Cambria Math" w:hAnsi="Cambria Math"/>
                    <w:sz w:val="24"/>
                    <w:lang w:val="en-US" w:eastAsia="en-US"/>
                  </w:rPr>
                  <m:t>,</m:t>
                </m:r>
              </m:oMath>
            </m:oMathPara>
          </w:p>
        </w:tc>
        <w:tc>
          <w:tcPr>
            <w:tcW w:w="647" w:type="dxa"/>
            <w:vAlign w:val="center"/>
          </w:tcPr>
          <w:p w14:paraId="54CF16D0" w14:textId="77777777" w:rsidR="00245A33" w:rsidRPr="00E86145" w:rsidRDefault="00245A33" w:rsidP="00082889">
            <w:pPr>
              <w:pStyle w:val="af3"/>
              <w:numPr>
                <w:ilvl w:val="0"/>
                <w:numId w:val="4"/>
              </w:numPr>
              <w:spacing w:line="360" w:lineRule="auto"/>
              <w:jc w:val="right"/>
              <w:rPr>
                <w:iCs/>
                <w:sz w:val="24"/>
                <w:lang w:val="en-US" w:eastAsia="en-US"/>
              </w:rPr>
            </w:pPr>
          </w:p>
        </w:tc>
      </w:tr>
    </w:tbl>
    <w:p w14:paraId="40550550" w14:textId="25BABCBD" w:rsidR="0054751F" w:rsidRPr="00FE55C8" w:rsidRDefault="00245A33" w:rsidP="00FE55C8">
      <w:pPr>
        <w:pStyle w:val="O"/>
        <w:spacing w:after="120"/>
      </w:pPr>
      <w:r w:rsidRPr="0054751F">
        <w:rPr>
          <w:color w:val="auto"/>
        </w:rPr>
        <w:t xml:space="preserve"> </w:t>
      </w:r>
      <w:r w:rsidR="0054751F">
        <w:rPr>
          <w:color w:val="auto"/>
        </w:rPr>
        <w:t>г</w:t>
      </w:r>
      <w:r w:rsidRPr="0054751F">
        <w:rPr>
          <w:color w:val="auto"/>
        </w:rPr>
        <w:t xml:space="preserve">де нижняя подпись </w:t>
      </w:r>
      <w:r w:rsidRPr="0054751F">
        <w:rPr>
          <w:color w:val="auto"/>
          <w:lang w:val="en-US"/>
        </w:rPr>
        <w:t>R</w:t>
      </w:r>
      <w:r w:rsidRPr="0054751F">
        <w:rPr>
          <w:color w:val="auto"/>
        </w:rPr>
        <w:t xml:space="preserve"> означает красный канал, </w:t>
      </w:r>
      <w:r w:rsidR="00AE549F">
        <w:rPr>
          <w:color w:val="auto"/>
        </w:rPr>
        <w:t xml:space="preserve">μ </w:t>
      </w:r>
      <w:r w:rsidRPr="0054751F">
        <w:rPr>
          <w:color w:val="auto"/>
          <w:lang w:eastAsia="en-US"/>
        </w:rPr>
        <w:t>и</w:t>
      </w:r>
      <w:r>
        <w:rPr>
          <w:lang w:eastAsia="en-US"/>
        </w:rPr>
        <w:t xml:space="preserve"> </w:t>
      </w:r>
      <m:oMath>
        <m:r>
          <m:rPr>
            <m:sty m:val="p"/>
          </m:rPr>
          <w:rPr>
            <w:rFonts w:ascii="Cambria Math" w:hAnsi="Cambria Math"/>
            <w:lang w:val="en-US" w:eastAsia="en-US"/>
          </w:rPr>
          <m:t>σ</m:t>
        </m:r>
      </m:oMath>
      <w:r>
        <w:rPr>
          <w:lang w:eastAsia="en-US"/>
        </w:rPr>
        <w:t xml:space="preserve"> </w:t>
      </w:r>
      <w:r w:rsidR="0054751F">
        <w:rPr>
          <w:lang w:eastAsia="en-US"/>
        </w:rPr>
        <w:t xml:space="preserve">- </w:t>
      </w:r>
      <w:r w:rsidR="0054751F" w:rsidRPr="00BE4E46">
        <w:t>среднее и стандартное отклонение яркости</w:t>
      </w:r>
      <w:r w:rsidR="0054751F">
        <w:t xml:space="preserve"> ненулевых</w:t>
      </w:r>
      <w:r w:rsidR="0054751F" w:rsidRPr="00BE4E46">
        <w:t xml:space="preserve"> пикселей по выборке</w:t>
      </w:r>
      <w:r w:rsidR="0054751F">
        <w:t xml:space="preserve"> здоровых образцов</w:t>
      </w:r>
      <w:r w:rsidR="0002170F" w:rsidRPr="0002170F">
        <w:t xml:space="preserve"> </w:t>
      </w:r>
      <w:r w:rsidR="0002170F">
        <w:t>в тренировочном наборе данных</w:t>
      </w:r>
      <w:r w:rsidR="002524B1">
        <w:t>.</w:t>
      </w:r>
    </w:p>
    <w:p w14:paraId="08DAAC9E" w14:textId="7F7B0A0A" w:rsidR="0054751F" w:rsidRDefault="0054751F" w:rsidP="00E60FDA">
      <w:pPr>
        <w:pStyle w:val="O"/>
        <w:spacing w:line="240" w:lineRule="auto"/>
        <w:ind w:firstLine="0"/>
        <w:jc w:val="center"/>
        <w:rPr>
          <w:color w:val="000000"/>
        </w:rPr>
      </w:pPr>
      <w:r>
        <w:rPr>
          <w:noProof/>
          <w:color w:val="000000"/>
          <w:lang w:val="en-US" w:eastAsia="en-US"/>
        </w:rPr>
        <w:drawing>
          <wp:inline distT="0" distB="0" distL="0" distR="0" wp14:anchorId="6BB60186" wp14:editId="7ECB2E14">
            <wp:extent cx="2629949" cy="19716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3683" cy="2004462"/>
                    </a:xfrm>
                    <a:prstGeom prst="rect">
                      <a:avLst/>
                    </a:prstGeom>
                    <a:noFill/>
                    <a:ln>
                      <a:noFill/>
                    </a:ln>
                  </pic:spPr>
                </pic:pic>
              </a:graphicData>
            </a:graphic>
          </wp:inline>
        </w:drawing>
      </w:r>
    </w:p>
    <w:p w14:paraId="2E3D1027" w14:textId="1EBE058E" w:rsidR="004F100A" w:rsidRPr="00AE549F" w:rsidRDefault="004F100A" w:rsidP="00E60FDA">
      <w:pPr>
        <w:pStyle w:val="O"/>
        <w:spacing w:after="240" w:line="240" w:lineRule="auto"/>
        <w:ind w:firstLine="0"/>
        <w:jc w:val="center"/>
        <w:rPr>
          <w:rFonts w:eastAsiaTheme="majorEastAsia"/>
          <w:sz w:val="20"/>
          <w:szCs w:val="20"/>
          <w:vertAlign w:val="superscript"/>
        </w:rPr>
      </w:pPr>
      <w:r w:rsidRPr="00FF5CF3">
        <w:rPr>
          <w:rStyle w:val="af0"/>
          <w:rFonts w:eastAsiaTheme="majorEastAsia"/>
          <w:b w:val="0"/>
          <w:bCs w:val="0"/>
          <w:sz w:val="20"/>
          <w:szCs w:val="20"/>
        </w:rPr>
        <w:t xml:space="preserve">Рисунок </w:t>
      </w:r>
      <w:r w:rsidR="00074D49">
        <w:rPr>
          <w:rStyle w:val="af0"/>
          <w:rFonts w:eastAsiaTheme="majorEastAsia"/>
          <w:b w:val="0"/>
          <w:bCs w:val="0"/>
          <w:sz w:val="20"/>
          <w:szCs w:val="20"/>
        </w:rPr>
        <w:t>10</w:t>
      </w:r>
      <w:r w:rsidRPr="00FF5CF3">
        <w:rPr>
          <w:rStyle w:val="af0"/>
          <w:rFonts w:eastAsiaTheme="majorEastAsia"/>
          <w:b w:val="0"/>
          <w:bCs w:val="0"/>
          <w:sz w:val="20"/>
          <w:szCs w:val="20"/>
        </w:rPr>
        <w:t xml:space="preserve">. </w:t>
      </w:r>
      <w:r>
        <w:rPr>
          <w:sz w:val="20"/>
          <w:szCs w:val="20"/>
        </w:rPr>
        <w:t>Распределение пикселей классов после отбеливания.</w:t>
      </w:r>
    </w:p>
    <w:p w14:paraId="51E92A1A" w14:textId="207CB0AB" w:rsidR="00214102" w:rsidRDefault="005E0B2C" w:rsidP="00053E38">
      <w:pPr>
        <w:pStyle w:val="O"/>
        <w:spacing w:before="240"/>
      </w:pPr>
      <w:r>
        <w:t xml:space="preserve">Из </w:t>
      </w:r>
      <w:r w:rsidR="00E60FDA">
        <w:rPr>
          <w:color w:val="auto"/>
        </w:rPr>
        <w:t>рис</w:t>
      </w:r>
      <w:r w:rsidR="00053E38">
        <w:rPr>
          <w:color w:val="auto"/>
        </w:rPr>
        <w:t xml:space="preserve">. </w:t>
      </w:r>
      <w:r w:rsidR="00074D49" w:rsidRPr="00E60FDA">
        <w:rPr>
          <w:color w:val="auto"/>
        </w:rPr>
        <w:t>10</w:t>
      </w:r>
      <w:r w:rsidRPr="00E60FDA">
        <w:rPr>
          <w:color w:val="auto"/>
        </w:rPr>
        <w:t xml:space="preserve"> </w:t>
      </w:r>
      <w:r>
        <w:t xml:space="preserve">видно, что как бы мы ни дробили диапазоны квантования, мы не сможем четко отличить классы друг от друга пользуясь только гистограммой. Поэтому, для простоты эксперимента, </w:t>
      </w:r>
      <w:r w:rsidR="00AE549F" w:rsidRPr="00AE549F">
        <w:rPr>
          <w:color w:val="000000"/>
        </w:rPr>
        <w:t>распознавани</w:t>
      </w:r>
      <w:r>
        <w:rPr>
          <w:color w:val="000000"/>
        </w:rPr>
        <w:t>е</w:t>
      </w:r>
      <w:r w:rsidR="00AE549F" w:rsidRPr="00AE549F">
        <w:rPr>
          <w:color w:val="000000"/>
        </w:rPr>
        <w:t xml:space="preserve"> </w:t>
      </w:r>
      <w:r>
        <w:rPr>
          <w:color w:val="000000"/>
        </w:rPr>
        <w:t xml:space="preserve">будет </w:t>
      </w:r>
      <w:r w:rsidR="00AE549F" w:rsidRPr="00AE549F">
        <w:rPr>
          <w:color w:val="000000"/>
        </w:rPr>
        <w:t xml:space="preserve">основано на гистограмме с 4 ячейками шириной </w:t>
      </w:r>
      <w:r w:rsidR="00AE549F" w:rsidRPr="00AE549F">
        <w:rPr>
          <w:lang w:val="en-US"/>
        </w:rPr>
        <w:t>σ</w:t>
      </w:r>
      <w:r w:rsidR="00214102" w:rsidRPr="00B81F33">
        <w:t xml:space="preserve">: </w:t>
      </w:r>
    </w:p>
    <w:tbl>
      <w:tblPr>
        <w:tblW w:w="9634" w:type="dxa"/>
        <w:tblLook w:val="01E0" w:firstRow="1" w:lastRow="1" w:firstColumn="1" w:lastColumn="1" w:noHBand="0" w:noVBand="0"/>
      </w:tblPr>
      <w:tblGrid>
        <w:gridCol w:w="8987"/>
        <w:gridCol w:w="647"/>
      </w:tblGrid>
      <w:tr w:rsidR="00214102" w:rsidRPr="00EB717A" w14:paraId="1C45F42B" w14:textId="77777777" w:rsidTr="001D551A">
        <w:tc>
          <w:tcPr>
            <w:tcW w:w="8987" w:type="dxa"/>
            <w:hideMark/>
          </w:tcPr>
          <w:p w14:paraId="372AD8BA" w14:textId="43B47A98" w:rsidR="00214102" w:rsidRPr="00E60FDA" w:rsidRDefault="00E86145" w:rsidP="00E60FDA">
            <w:pPr>
              <w:pStyle w:val="af3"/>
              <w:spacing w:line="360" w:lineRule="auto"/>
              <w:ind w:firstLine="0"/>
              <w:jc w:val="center"/>
              <w:rPr>
                <w:sz w:val="24"/>
                <w:lang w:val="en-US"/>
              </w:rPr>
            </w:pPr>
            <m:oMathPara>
              <m:oMath>
                <m:r>
                  <m:rPr>
                    <m:sty m:val="p"/>
                  </m:rPr>
                  <w:rPr>
                    <w:rFonts w:ascii="Cambria Math" w:hAnsi="Cambria Math"/>
                    <w:sz w:val="24"/>
                    <w:lang w:val="en-US" w:eastAsia="en-US"/>
                  </w:rPr>
                  <m:t>Q=</m:t>
                </m:r>
                <m:d>
                  <m:dPr>
                    <m:begChr m:val="{"/>
                    <m:endChr m:val=""/>
                    <m:ctrlPr>
                      <w:rPr>
                        <w:rFonts w:ascii="Cambria Math" w:hAnsi="Cambria Math"/>
                        <w:iCs/>
                        <w:sz w:val="24"/>
                        <w:lang w:val="en-US" w:eastAsia="en-US"/>
                      </w:rPr>
                    </m:ctrlPr>
                  </m:dPr>
                  <m:e>
                    <m:m>
                      <m:mPr>
                        <m:mcs>
                          <m:mc>
                            <m:mcPr>
                              <m:count m:val="1"/>
                              <m:mcJc m:val="center"/>
                            </m:mcPr>
                          </m:mc>
                        </m:mcs>
                        <m:ctrlPr>
                          <w:rPr>
                            <w:rFonts w:ascii="Cambria Math" w:hAnsi="Cambria Math"/>
                            <w:iCs/>
                            <w:sz w:val="24"/>
                          </w:rPr>
                        </m:ctrlPr>
                      </m:mPr>
                      <m:mr>
                        <m:e>
                          <m:m>
                            <m:mPr>
                              <m:mcs>
                                <m:mc>
                                  <m:mcPr>
                                    <m:count m:val="1"/>
                                    <m:mcJc m:val="center"/>
                                  </m:mcPr>
                                </m:mc>
                              </m:mcs>
                              <m:ctrlPr>
                                <w:rPr>
                                  <w:rFonts w:ascii="Cambria Math" w:hAnsi="Cambria Math"/>
                                  <w:iCs/>
                                  <w:sz w:val="24"/>
                                </w:rPr>
                              </m:ctrlPr>
                            </m:mPr>
                            <m:mr>
                              <m:e>
                                <m:r>
                                  <w:rPr>
                                    <w:rFonts w:ascii="Cambria Math" w:hAnsi="Cambria Math"/>
                                    <w:sz w:val="24"/>
                                  </w:rPr>
                                  <m:t xml:space="preserve"> </m:t>
                                </m:r>
                                <m:d>
                                  <m:dPr>
                                    <m:begChr m:val="["/>
                                    <m:ctrlPr>
                                      <w:rPr>
                                        <w:rFonts w:ascii="Cambria Math" w:hAnsi="Cambria Math"/>
                                        <w:iCs/>
                                        <w:sz w:val="24"/>
                                      </w:rPr>
                                    </m:ctrlPr>
                                  </m:dPr>
                                  <m:e>
                                    <m:r>
                                      <m:rPr>
                                        <m:sty m:val="p"/>
                                      </m:rPr>
                                      <w:rPr>
                                        <w:rFonts w:ascii="Cambria Math" w:hAnsi="Cambria Math"/>
                                        <w:sz w:val="24"/>
                                      </w:rPr>
                                      <m:t>μ-2σ, μ-σ</m:t>
                                    </m:r>
                                  </m:e>
                                </m:d>
                                <m:r>
                                  <m:rPr>
                                    <m:sty m:val="p"/>
                                  </m:rPr>
                                  <w:rPr>
                                    <w:rFonts w:ascii="Cambria Math" w:hAnsi="Cambria Math"/>
                                    <w:sz w:val="24"/>
                                  </w:rPr>
                                  <m:t>,  0</m:t>
                                </m:r>
                                <m:r>
                                  <m:rPr>
                                    <m:sty m:val="p"/>
                                  </m:rPr>
                                  <w:rPr>
                                    <w:rFonts w:ascii="Cambria Math" w:hAnsi="Cambria Math"/>
                                    <w:sz w:val="24"/>
                                  </w:rPr>
                                  <w:noBreakHyphen/>
                                  <m:t>й бин</m:t>
                                </m:r>
                              </m:e>
                            </m:mr>
                            <m:mr>
                              <m:e>
                                <m:d>
                                  <m:dPr>
                                    <m:begChr m:val="["/>
                                    <m:ctrlPr>
                                      <w:rPr>
                                        <w:rFonts w:ascii="Cambria Math" w:hAnsi="Cambria Math"/>
                                        <w:iCs/>
                                        <w:sz w:val="24"/>
                                      </w:rPr>
                                    </m:ctrlPr>
                                  </m:dPr>
                                  <m:e>
                                    <m:r>
                                      <m:rPr>
                                        <m:sty m:val="p"/>
                                      </m:rPr>
                                      <w:rPr>
                                        <w:rFonts w:ascii="Cambria Math" w:hAnsi="Cambria Math"/>
                                        <w:sz w:val="24"/>
                                      </w:rPr>
                                      <m:t>μ-σ, μ</m:t>
                                    </m:r>
                                  </m:e>
                                </m:d>
                                <m:r>
                                  <m:rPr>
                                    <m:sty m:val="p"/>
                                  </m:rPr>
                                  <w:rPr>
                                    <w:rFonts w:ascii="Cambria Math" w:hAnsi="Cambria Math"/>
                                    <w:sz w:val="24"/>
                                  </w:rPr>
                                  <m:t>,  1</m:t>
                                </m:r>
                                <m:r>
                                  <m:rPr>
                                    <m:sty m:val="p"/>
                                  </m:rPr>
                                  <w:rPr>
                                    <w:rFonts w:ascii="Cambria Math" w:hAnsi="Cambria Math"/>
                                    <w:sz w:val="24"/>
                                  </w:rPr>
                                  <w:noBreakHyphen/>
                                  <m:t>й бин</m:t>
                                </m:r>
                              </m:e>
                            </m:mr>
                          </m:m>
                        </m:e>
                      </m:mr>
                      <m:mr>
                        <m:e>
                          <m:m>
                            <m:mPr>
                              <m:mcs>
                                <m:mc>
                                  <m:mcPr>
                                    <m:count m:val="1"/>
                                    <m:mcJc m:val="center"/>
                                  </m:mcPr>
                                </m:mc>
                              </m:mcs>
                              <m:ctrlPr>
                                <w:rPr>
                                  <w:rFonts w:ascii="Cambria Math" w:hAnsi="Cambria Math"/>
                                  <w:iCs/>
                                  <w:sz w:val="24"/>
                                </w:rPr>
                              </m:ctrlPr>
                            </m:mPr>
                            <m:mr>
                              <m:e>
                                <m:d>
                                  <m:dPr>
                                    <m:begChr m:val="["/>
                                    <m:ctrlPr>
                                      <w:rPr>
                                        <w:rFonts w:ascii="Cambria Math" w:hAnsi="Cambria Math"/>
                                        <w:iCs/>
                                        <w:sz w:val="24"/>
                                      </w:rPr>
                                    </m:ctrlPr>
                                  </m:dPr>
                                  <m:e>
                                    <m:r>
                                      <m:rPr>
                                        <m:sty m:val="p"/>
                                      </m:rPr>
                                      <w:rPr>
                                        <w:rFonts w:ascii="Cambria Math" w:hAnsi="Cambria Math"/>
                                        <w:sz w:val="24"/>
                                      </w:rPr>
                                      <m:t>μ, μ+σ</m:t>
                                    </m:r>
                                  </m:e>
                                </m:d>
                                <m:r>
                                  <m:rPr>
                                    <m:sty m:val="p"/>
                                  </m:rPr>
                                  <w:rPr>
                                    <w:rFonts w:ascii="Cambria Math" w:hAnsi="Cambria Math"/>
                                    <w:sz w:val="24"/>
                                  </w:rPr>
                                  <m:t>,  2</m:t>
                                </m:r>
                                <m:r>
                                  <m:rPr>
                                    <m:sty m:val="p"/>
                                  </m:rPr>
                                  <w:rPr>
                                    <w:rFonts w:ascii="Cambria Math" w:hAnsi="Cambria Math"/>
                                    <w:sz w:val="24"/>
                                  </w:rPr>
                                  <w:noBreakHyphen/>
                                  <m:t>й бин</m:t>
                                </m:r>
                              </m:e>
                            </m:mr>
                            <m:mr>
                              <m:e>
                                <m:d>
                                  <m:dPr>
                                    <m:begChr m:val="["/>
                                    <m:endChr m:val="]"/>
                                    <m:ctrlPr>
                                      <w:rPr>
                                        <w:rFonts w:ascii="Cambria Math" w:hAnsi="Cambria Math"/>
                                        <w:iCs/>
                                        <w:sz w:val="24"/>
                                      </w:rPr>
                                    </m:ctrlPr>
                                  </m:dPr>
                                  <m:e>
                                    <m:r>
                                      <m:rPr>
                                        <m:sty m:val="p"/>
                                      </m:rPr>
                                      <w:rPr>
                                        <w:rFonts w:ascii="Cambria Math" w:hAnsi="Cambria Math"/>
                                        <w:sz w:val="24"/>
                                      </w:rPr>
                                      <m:t>μ+σ, μ+2σ</m:t>
                                    </m:r>
                                  </m:e>
                                </m:d>
                                <m:r>
                                  <m:rPr>
                                    <m:sty m:val="p"/>
                                  </m:rPr>
                                  <w:rPr>
                                    <w:rFonts w:ascii="Cambria Math" w:hAnsi="Cambria Math"/>
                                    <w:sz w:val="24"/>
                                  </w:rPr>
                                  <m:t>,     3</m:t>
                                </m:r>
                                <m:r>
                                  <m:rPr>
                                    <m:sty m:val="p"/>
                                  </m:rPr>
                                  <w:rPr>
                                    <w:rFonts w:ascii="Cambria Math" w:hAnsi="Cambria Math"/>
                                    <w:sz w:val="24"/>
                                  </w:rPr>
                                  <w:noBreakHyphen/>
                                  <m:t>й бин</m:t>
                                </m:r>
                              </m:e>
                            </m:mr>
                          </m:m>
                        </m:e>
                      </m:mr>
                    </m:m>
                  </m:e>
                </m:d>
              </m:oMath>
            </m:oMathPara>
          </w:p>
        </w:tc>
        <w:tc>
          <w:tcPr>
            <w:tcW w:w="647" w:type="dxa"/>
            <w:vAlign w:val="center"/>
          </w:tcPr>
          <w:p w14:paraId="01C922BA" w14:textId="77777777" w:rsidR="00214102" w:rsidRPr="00EB717A" w:rsidRDefault="00214102" w:rsidP="00082889">
            <w:pPr>
              <w:pStyle w:val="af3"/>
              <w:numPr>
                <w:ilvl w:val="0"/>
                <w:numId w:val="4"/>
              </w:numPr>
              <w:spacing w:line="360" w:lineRule="auto"/>
              <w:jc w:val="right"/>
              <w:rPr>
                <w:i/>
                <w:sz w:val="24"/>
                <w:lang w:val="en-US" w:eastAsia="en-US"/>
              </w:rPr>
            </w:pPr>
          </w:p>
        </w:tc>
      </w:tr>
    </w:tbl>
    <w:p w14:paraId="657C3D04" w14:textId="73F415D2" w:rsidR="00046F66" w:rsidRDefault="00214102" w:rsidP="00046F66">
      <w:pPr>
        <w:pStyle w:val="O"/>
        <w:rPr>
          <w:color w:val="auto"/>
        </w:rPr>
      </w:pPr>
      <w:r>
        <w:rPr>
          <w:color w:val="000000"/>
        </w:rPr>
        <w:t xml:space="preserve">Для </w:t>
      </w:r>
      <w:r w:rsidR="004F100A">
        <w:rPr>
          <w:color w:val="000000"/>
        </w:rPr>
        <w:t xml:space="preserve">пикселей с яркостью, не попавшей в промежуток </w:t>
      </w:r>
      <w:r w:rsidR="004F100A" w:rsidRPr="004F100A">
        <w:rPr>
          <w:color w:val="000000"/>
        </w:rPr>
        <w:t>[</w:t>
      </w:r>
      <w:r w:rsidR="004F100A">
        <w:rPr>
          <w:color w:val="000000"/>
        </w:rPr>
        <w:t>μ</w:t>
      </w:r>
      <w:r w:rsidR="004F100A" w:rsidRPr="004F100A">
        <w:rPr>
          <w:color w:val="000000"/>
        </w:rPr>
        <w:t>-2</w:t>
      </w:r>
      <w:r w:rsidR="004F100A">
        <w:rPr>
          <w:color w:val="000000"/>
        </w:rPr>
        <w:t>σ</w:t>
      </w:r>
      <w:r w:rsidR="004F100A" w:rsidRPr="004F100A">
        <w:rPr>
          <w:color w:val="000000"/>
        </w:rPr>
        <w:t xml:space="preserve">, </w:t>
      </w:r>
      <w:r w:rsidR="004F100A">
        <w:rPr>
          <w:color w:val="000000"/>
        </w:rPr>
        <w:t>μ</w:t>
      </w:r>
      <w:r w:rsidR="004F100A" w:rsidRPr="004F100A">
        <w:rPr>
          <w:color w:val="000000"/>
        </w:rPr>
        <w:t>+2</w:t>
      </w:r>
      <w:r w:rsidR="004F100A">
        <w:rPr>
          <w:color w:val="000000"/>
          <w:lang w:val="en-US"/>
        </w:rPr>
        <w:t>σ</w:t>
      </w:r>
      <w:r w:rsidR="004F100A" w:rsidRPr="004F100A">
        <w:rPr>
          <w:color w:val="000000"/>
        </w:rPr>
        <w:t>]</w:t>
      </w:r>
      <w:r w:rsidR="004F100A">
        <w:rPr>
          <w:color w:val="000000"/>
        </w:rPr>
        <w:t>, выделяются отдельные бины, которые не учувствуют в классификации</w:t>
      </w:r>
      <w:r w:rsidR="0042737D" w:rsidRPr="0042737D">
        <w:rPr>
          <w:color w:val="000000"/>
        </w:rPr>
        <w:t xml:space="preserve">, </w:t>
      </w:r>
      <w:r w:rsidRPr="00422F06">
        <w:t xml:space="preserve">поскольку они </w:t>
      </w:r>
      <w:r>
        <w:t>не несут полезной информации</w:t>
      </w:r>
      <w:r w:rsidR="0042737D" w:rsidRPr="0042737D">
        <w:t xml:space="preserve"> </w:t>
      </w:r>
      <w:r w:rsidR="0042737D">
        <w:t>о различии классов</w:t>
      </w:r>
      <w:r>
        <w:t xml:space="preserve">. </w:t>
      </w:r>
      <w:r w:rsidR="004F100A" w:rsidRPr="004F100A">
        <w:rPr>
          <w:color w:val="auto"/>
        </w:rPr>
        <w:t xml:space="preserve">Предполагается, что </w:t>
      </w:r>
      <w:r w:rsidR="004F100A">
        <w:rPr>
          <w:color w:val="auto"/>
        </w:rPr>
        <w:t>квантования на 4 уровня хватит</w:t>
      </w:r>
      <w:r w:rsidR="004F100A" w:rsidRPr="004F100A">
        <w:rPr>
          <w:color w:val="auto"/>
        </w:rPr>
        <w:t xml:space="preserve"> для классификации.</w:t>
      </w:r>
    </w:p>
    <w:p w14:paraId="551D61C4" w14:textId="068CCDBD" w:rsidR="007C61E1" w:rsidRDefault="007C61E1" w:rsidP="00046F66">
      <w:pPr>
        <w:pStyle w:val="O"/>
        <w:rPr>
          <w:color w:val="auto"/>
        </w:rPr>
      </w:pPr>
      <w:r>
        <w:rPr>
          <w:color w:val="auto"/>
        </w:rPr>
        <w:t>Добавление гистограммы из 4-х бинов</w:t>
      </w:r>
      <w:r w:rsidR="00D80721">
        <w:rPr>
          <w:color w:val="auto"/>
        </w:rPr>
        <w:t xml:space="preserve"> все же позволяет внести полезный вклад</w:t>
      </w:r>
      <w:r>
        <w:rPr>
          <w:color w:val="auto"/>
        </w:rPr>
        <w:t xml:space="preserve"> к статистическим признакам </w:t>
      </w:r>
      <w:r w:rsidR="00D80721">
        <w:rPr>
          <w:color w:val="auto"/>
        </w:rPr>
        <w:t xml:space="preserve">и </w:t>
      </w:r>
      <w:r>
        <w:rPr>
          <w:color w:val="auto"/>
        </w:rPr>
        <w:t xml:space="preserve">улучшает качество детектирования заболевания с использованием </w:t>
      </w:r>
      <w:r>
        <w:rPr>
          <w:color w:val="auto"/>
          <w:lang w:val="en-US"/>
        </w:rPr>
        <w:t>PDT</w:t>
      </w:r>
      <w:r w:rsidR="00D02BFD">
        <w:rPr>
          <w:color w:val="auto"/>
        </w:rPr>
        <w:t>(α=2)</w:t>
      </w:r>
      <w:r w:rsidRPr="007C61E1">
        <w:rPr>
          <w:color w:val="auto"/>
        </w:rPr>
        <w:t xml:space="preserve"> </w:t>
      </w:r>
      <w:r w:rsidR="00D80721">
        <w:rPr>
          <w:color w:val="auto"/>
        </w:rPr>
        <w:t xml:space="preserve">на </w:t>
      </w:r>
      <w:r w:rsidR="00452ED5">
        <w:rPr>
          <w:color w:val="auto"/>
        </w:rPr>
        <w:t>7</w:t>
      </w:r>
      <w:r w:rsidR="00D80721">
        <w:rPr>
          <w:color w:val="auto"/>
        </w:rPr>
        <w:t>%</w:t>
      </w:r>
      <w:r w:rsidR="0042737D">
        <w:rPr>
          <w:color w:val="auto"/>
        </w:rPr>
        <w:t xml:space="preserve"> </w:t>
      </w:r>
      <w:r w:rsidR="0042737D" w:rsidRPr="007C61E1">
        <w:rPr>
          <w:color w:val="auto"/>
        </w:rPr>
        <w:t>(</w:t>
      </w:r>
      <w:r w:rsidR="0042737D">
        <w:rPr>
          <w:color w:val="auto"/>
        </w:rPr>
        <w:t xml:space="preserve">таблица </w:t>
      </w:r>
      <w:r w:rsidR="00AF1698">
        <w:rPr>
          <w:color w:val="auto"/>
        </w:rPr>
        <w:t>3</w:t>
      </w:r>
      <w:r w:rsidR="0042737D" w:rsidRPr="007C61E1">
        <w:rPr>
          <w:color w:val="auto"/>
        </w:rPr>
        <w:t>)</w:t>
      </w:r>
      <w:r w:rsidRPr="007C61E1">
        <w:rPr>
          <w:color w:val="auto"/>
        </w:rPr>
        <w:t xml:space="preserve">. </w:t>
      </w:r>
      <w:r>
        <w:rPr>
          <w:color w:val="auto"/>
        </w:rPr>
        <w:t>Значит предположение о том, что нужно расширять вектор</w:t>
      </w:r>
      <w:r w:rsidR="00D80721" w:rsidRPr="00D80721">
        <w:rPr>
          <w:color w:val="auto"/>
        </w:rPr>
        <w:t xml:space="preserve"> </w:t>
      </w:r>
      <w:r>
        <w:rPr>
          <w:color w:val="auto"/>
        </w:rPr>
        <w:t xml:space="preserve">признаков для улучшения </w:t>
      </w:r>
      <w:r w:rsidR="00D80721">
        <w:rPr>
          <w:color w:val="auto"/>
        </w:rPr>
        <w:t>качества</w:t>
      </w:r>
      <w:r>
        <w:rPr>
          <w:color w:val="auto"/>
        </w:rPr>
        <w:t xml:space="preserve"> детекции</w:t>
      </w:r>
      <w:r w:rsidR="00D02BFD">
        <w:rPr>
          <w:color w:val="auto"/>
        </w:rPr>
        <w:t xml:space="preserve"> </w:t>
      </w:r>
      <w:r w:rsidR="0042737D">
        <w:rPr>
          <w:color w:val="auto"/>
        </w:rPr>
        <w:t xml:space="preserve">на </w:t>
      </w:r>
      <w:r w:rsidR="0042737D">
        <w:rPr>
          <w:color w:val="auto"/>
          <w:lang w:val="en-US"/>
        </w:rPr>
        <w:t>PDT</w:t>
      </w:r>
      <w:r w:rsidR="0042737D" w:rsidRPr="0042737D">
        <w:rPr>
          <w:color w:val="auto"/>
        </w:rPr>
        <w:t xml:space="preserve"> </w:t>
      </w:r>
      <w:r w:rsidR="00D02BFD">
        <w:rPr>
          <w:color w:val="auto"/>
        </w:rPr>
        <w:t>верно</w:t>
      </w:r>
      <w:r w:rsidR="0042737D">
        <w:rPr>
          <w:color w:val="auto"/>
        </w:rPr>
        <w:t>.</w:t>
      </w:r>
    </w:p>
    <w:p w14:paraId="15AADDF6" w14:textId="580EE93C" w:rsidR="007C61E1" w:rsidRPr="006E0DC7" w:rsidRDefault="007C61E1" w:rsidP="00AF1698">
      <w:pPr>
        <w:pStyle w:val="af4"/>
        <w:keepNext/>
        <w:spacing w:before="240" w:after="120"/>
        <w:jc w:val="center"/>
        <w:rPr>
          <w:i w:val="0"/>
          <w:iCs w:val="0"/>
          <w:color w:val="auto"/>
          <w:sz w:val="24"/>
          <w:szCs w:val="24"/>
        </w:rPr>
      </w:pPr>
      <w:r w:rsidRPr="00BD294F">
        <w:rPr>
          <w:i w:val="0"/>
          <w:iCs w:val="0"/>
          <w:color w:val="auto"/>
          <w:sz w:val="24"/>
          <w:szCs w:val="24"/>
        </w:rPr>
        <w:t xml:space="preserve">Таблица </w:t>
      </w:r>
      <w:r w:rsidR="00AF1698">
        <w:rPr>
          <w:i w:val="0"/>
          <w:iCs w:val="0"/>
          <w:color w:val="auto"/>
          <w:sz w:val="24"/>
          <w:szCs w:val="24"/>
        </w:rPr>
        <w:t>3</w:t>
      </w:r>
      <w:r w:rsidRPr="00BD294F">
        <w:rPr>
          <w:i w:val="0"/>
          <w:iCs w:val="0"/>
          <w:color w:val="auto"/>
          <w:sz w:val="24"/>
          <w:szCs w:val="24"/>
        </w:rPr>
        <w:t xml:space="preserve">. </w:t>
      </w:r>
      <w:r>
        <w:rPr>
          <w:i w:val="0"/>
          <w:iCs w:val="0"/>
          <w:color w:val="auto"/>
          <w:sz w:val="24"/>
          <w:szCs w:val="24"/>
        </w:rPr>
        <w:t xml:space="preserve">Результаты применения </w:t>
      </w:r>
      <w:r>
        <w:rPr>
          <w:i w:val="0"/>
          <w:iCs w:val="0"/>
          <w:color w:val="auto"/>
          <w:sz w:val="24"/>
          <w:szCs w:val="24"/>
          <w:lang w:val="en-US"/>
        </w:rPr>
        <w:t>PDT</w:t>
      </w:r>
      <w:r w:rsidR="00D02BFD" w:rsidRPr="00D02BFD">
        <w:rPr>
          <w:i w:val="0"/>
          <w:iCs w:val="0"/>
          <w:color w:val="auto"/>
          <w:sz w:val="24"/>
          <w:szCs w:val="24"/>
        </w:rPr>
        <w:t>(α=2)</w:t>
      </w:r>
      <w:r w:rsidRPr="00D02BFD">
        <w:rPr>
          <w:i w:val="0"/>
          <w:iCs w:val="0"/>
          <w:color w:val="auto"/>
          <w:sz w:val="36"/>
          <w:szCs w:val="36"/>
        </w:rPr>
        <w:t xml:space="preserve"> </w:t>
      </w:r>
      <w:r>
        <w:rPr>
          <w:i w:val="0"/>
          <w:iCs w:val="0"/>
          <w:color w:val="auto"/>
          <w:sz w:val="24"/>
          <w:szCs w:val="24"/>
        </w:rPr>
        <w:t xml:space="preserve">на статистических </w:t>
      </w:r>
      <w:r w:rsidR="0042737D">
        <w:rPr>
          <w:i w:val="0"/>
          <w:iCs w:val="0"/>
          <w:color w:val="auto"/>
          <w:sz w:val="24"/>
          <w:szCs w:val="24"/>
        </w:rPr>
        <w:t>признаках</w:t>
      </w:r>
      <w:r w:rsidR="0042737D">
        <w:rPr>
          <w:i w:val="0"/>
          <w:iCs w:val="0"/>
          <w:color w:val="auto"/>
          <w:sz w:val="24"/>
          <w:szCs w:val="24"/>
        </w:rPr>
        <w:br/>
      </w:r>
      <w:r w:rsidR="006E0DC7" w:rsidRPr="006E0DC7">
        <w:rPr>
          <w:i w:val="0"/>
          <w:iCs w:val="0"/>
          <w:color w:val="auto"/>
          <w:sz w:val="24"/>
          <w:szCs w:val="24"/>
        </w:rPr>
        <w:t xml:space="preserve"> </w:t>
      </w:r>
      <w:r w:rsidR="006E0DC7">
        <w:rPr>
          <w:i w:val="0"/>
          <w:iCs w:val="0"/>
          <w:color w:val="auto"/>
          <w:sz w:val="24"/>
          <w:szCs w:val="24"/>
          <w:lang w:val="en-US"/>
        </w:rPr>
        <w:t>c</w:t>
      </w:r>
      <w:r w:rsidR="006E0DC7" w:rsidRPr="006E0DC7">
        <w:rPr>
          <w:i w:val="0"/>
          <w:iCs w:val="0"/>
          <w:color w:val="auto"/>
          <w:sz w:val="24"/>
          <w:szCs w:val="24"/>
        </w:rPr>
        <w:t xml:space="preserve"> </w:t>
      </w:r>
      <w:r w:rsidR="006E0DC7">
        <w:rPr>
          <w:i w:val="0"/>
          <w:iCs w:val="0"/>
          <w:color w:val="auto"/>
          <w:sz w:val="24"/>
          <w:szCs w:val="24"/>
        </w:rPr>
        <w:t>добавлением гистограммы</w:t>
      </w:r>
    </w:p>
    <w:tbl>
      <w:tblPr>
        <w:tblStyle w:val="af6"/>
        <w:tblW w:w="0" w:type="auto"/>
        <w:jc w:val="center"/>
        <w:tblLook w:val="04A0" w:firstRow="1" w:lastRow="0" w:firstColumn="1" w:lastColumn="0" w:noHBand="0" w:noVBand="1"/>
      </w:tblPr>
      <w:tblGrid>
        <w:gridCol w:w="1034"/>
        <w:gridCol w:w="1655"/>
        <w:gridCol w:w="1701"/>
      </w:tblGrid>
      <w:tr w:rsidR="003662BC" w14:paraId="58574823" w14:textId="71D6DC9D" w:rsidTr="003662BC">
        <w:trPr>
          <w:jc w:val="center"/>
        </w:trPr>
        <w:tc>
          <w:tcPr>
            <w:tcW w:w="1034" w:type="dxa"/>
            <w:vMerge w:val="restart"/>
            <w:vAlign w:val="center"/>
          </w:tcPr>
          <w:p w14:paraId="5ADA62FA" w14:textId="6CC3CA02" w:rsidR="003662BC" w:rsidRPr="00266535" w:rsidRDefault="003662BC" w:rsidP="003662BC">
            <w:pPr>
              <w:pStyle w:val="O"/>
              <w:ind w:firstLine="0"/>
              <w:jc w:val="center"/>
              <w:rPr>
                <w:color w:val="auto"/>
                <w:sz w:val="20"/>
                <w:szCs w:val="20"/>
                <w:lang w:val="en-US"/>
              </w:rPr>
            </w:pPr>
            <w:r w:rsidRPr="003662BC">
              <w:rPr>
                <w:b/>
                <w:bCs/>
                <w:color w:val="auto"/>
                <w:sz w:val="20"/>
                <w:szCs w:val="20"/>
              </w:rPr>
              <w:t>Метрика</w:t>
            </w:r>
          </w:p>
        </w:tc>
        <w:tc>
          <w:tcPr>
            <w:tcW w:w="3356" w:type="dxa"/>
            <w:gridSpan w:val="2"/>
            <w:vAlign w:val="center"/>
          </w:tcPr>
          <w:p w14:paraId="24460E3D" w14:textId="11CEB1BA" w:rsidR="003662BC" w:rsidRPr="00266535" w:rsidRDefault="003662BC" w:rsidP="003662BC">
            <w:pPr>
              <w:pStyle w:val="O"/>
              <w:ind w:firstLine="0"/>
              <w:jc w:val="center"/>
              <w:rPr>
                <w:color w:val="auto"/>
                <w:sz w:val="20"/>
                <w:szCs w:val="20"/>
                <w:lang w:val="en-US"/>
              </w:rPr>
            </w:pPr>
            <w:r w:rsidRPr="003662BC">
              <w:rPr>
                <w:b/>
                <w:bCs/>
                <w:color w:val="auto"/>
                <w:sz w:val="20"/>
                <w:szCs w:val="20"/>
              </w:rPr>
              <w:t>Масштаб извлечения признаков</w:t>
            </w:r>
          </w:p>
        </w:tc>
      </w:tr>
      <w:tr w:rsidR="003662BC" w14:paraId="1C61CDF8" w14:textId="2E9CFB93" w:rsidTr="003662BC">
        <w:trPr>
          <w:trHeight w:val="322"/>
          <w:jc w:val="center"/>
        </w:trPr>
        <w:tc>
          <w:tcPr>
            <w:tcW w:w="1034" w:type="dxa"/>
            <w:vMerge/>
            <w:vAlign w:val="center"/>
          </w:tcPr>
          <w:p w14:paraId="576BFFD5" w14:textId="77777777" w:rsidR="003662BC" w:rsidRDefault="003662BC" w:rsidP="003662BC">
            <w:pPr>
              <w:pStyle w:val="O"/>
              <w:ind w:firstLine="0"/>
              <w:jc w:val="center"/>
              <w:rPr>
                <w:color w:val="auto"/>
                <w:sz w:val="20"/>
                <w:szCs w:val="20"/>
              </w:rPr>
            </w:pPr>
          </w:p>
        </w:tc>
        <w:tc>
          <w:tcPr>
            <w:tcW w:w="1655" w:type="dxa"/>
            <w:vAlign w:val="center"/>
          </w:tcPr>
          <w:p w14:paraId="65426884" w14:textId="0D34B426" w:rsidR="003662BC" w:rsidRDefault="003662BC" w:rsidP="003662BC">
            <w:pPr>
              <w:pStyle w:val="O"/>
              <w:ind w:firstLine="0"/>
              <w:jc w:val="center"/>
              <w:rPr>
                <w:color w:val="auto"/>
                <w:sz w:val="20"/>
                <w:szCs w:val="20"/>
              </w:rPr>
            </w:pPr>
            <w:r w:rsidRPr="003662BC">
              <w:rPr>
                <w:b/>
                <w:bCs/>
                <w:color w:val="auto"/>
                <w:sz w:val="20"/>
                <w:szCs w:val="20"/>
                <w:lang w:val="en-US"/>
              </w:rPr>
              <w:t>global</w:t>
            </w:r>
          </w:p>
        </w:tc>
        <w:tc>
          <w:tcPr>
            <w:tcW w:w="1701" w:type="dxa"/>
            <w:vAlign w:val="center"/>
          </w:tcPr>
          <w:p w14:paraId="3FB07D80" w14:textId="39EFD27F" w:rsidR="003662BC" w:rsidRDefault="003662BC" w:rsidP="003662BC">
            <w:pPr>
              <w:pStyle w:val="O"/>
              <w:ind w:firstLine="0"/>
              <w:jc w:val="center"/>
              <w:rPr>
                <w:color w:val="auto"/>
                <w:sz w:val="20"/>
                <w:szCs w:val="20"/>
              </w:rPr>
            </w:pPr>
            <w:r w:rsidRPr="003662BC">
              <w:rPr>
                <w:b/>
                <w:bCs/>
                <w:color w:val="auto"/>
                <w:sz w:val="20"/>
                <w:szCs w:val="20"/>
                <w:lang w:val="en-US"/>
              </w:rPr>
              <w:t>local</w:t>
            </w:r>
          </w:p>
        </w:tc>
      </w:tr>
      <w:tr w:rsidR="003662BC" w14:paraId="5923515B" w14:textId="70CB6067" w:rsidTr="003662BC">
        <w:trPr>
          <w:trHeight w:val="321"/>
          <w:jc w:val="center"/>
        </w:trPr>
        <w:tc>
          <w:tcPr>
            <w:tcW w:w="1034" w:type="dxa"/>
          </w:tcPr>
          <w:p w14:paraId="453E4581" w14:textId="406B30EC" w:rsidR="003662BC" w:rsidRDefault="003662BC" w:rsidP="003662BC">
            <w:pPr>
              <w:pStyle w:val="O"/>
              <w:ind w:firstLine="0"/>
              <w:jc w:val="center"/>
              <w:rPr>
                <w:sz w:val="20"/>
                <w:szCs w:val="20"/>
                <w:lang w:val="en-US"/>
              </w:rPr>
            </w:pPr>
            <w:r w:rsidRPr="00266535">
              <w:rPr>
                <w:color w:val="auto"/>
                <w:sz w:val="20"/>
                <w:szCs w:val="20"/>
                <w:lang w:val="en-US"/>
              </w:rPr>
              <w:t>Precision</w:t>
            </w:r>
          </w:p>
        </w:tc>
        <w:tc>
          <w:tcPr>
            <w:tcW w:w="1655" w:type="dxa"/>
          </w:tcPr>
          <w:p w14:paraId="00FD49E6" w14:textId="779F8BA5" w:rsidR="003662BC" w:rsidRDefault="003662BC" w:rsidP="003662BC">
            <w:pPr>
              <w:pStyle w:val="O"/>
              <w:ind w:firstLine="0"/>
              <w:jc w:val="center"/>
              <w:rPr>
                <w:sz w:val="20"/>
                <w:szCs w:val="20"/>
                <w:lang w:val="en-US"/>
              </w:rPr>
            </w:pPr>
            <m:oMathPara>
              <m:oMath>
                <m:r>
                  <w:rPr>
                    <w:rFonts w:ascii="Cambria Math" w:hAnsi="Cambria Math"/>
                    <w:sz w:val="20"/>
                    <w:szCs w:val="20"/>
                  </w:rPr>
                  <m:t>44.1</m:t>
                </m:r>
              </m:oMath>
            </m:oMathPara>
          </w:p>
        </w:tc>
        <w:tc>
          <w:tcPr>
            <w:tcW w:w="1701" w:type="dxa"/>
          </w:tcPr>
          <w:p w14:paraId="10089C7A" w14:textId="7C713052" w:rsidR="003662BC" w:rsidRDefault="003662BC" w:rsidP="003662BC">
            <w:pPr>
              <w:pStyle w:val="O"/>
              <w:ind w:firstLine="0"/>
              <w:jc w:val="center"/>
              <w:rPr>
                <w:sz w:val="20"/>
                <w:szCs w:val="20"/>
                <w:lang w:val="en-US"/>
              </w:rPr>
            </w:pPr>
            <w:r>
              <w:rPr>
                <w:color w:val="auto"/>
                <w:sz w:val="20"/>
                <w:szCs w:val="20"/>
              </w:rPr>
              <w:t>45</w:t>
            </w:r>
            <w:r>
              <w:rPr>
                <w:color w:val="auto"/>
                <w:sz w:val="20"/>
                <w:szCs w:val="20"/>
                <w:lang w:val="en-US"/>
              </w:rPr>
              <w:t>.2</w:t>
            </w:r>
          </w:p>
        </w:tc>
      </w:tr>
      <w:tr w:rsidR="003662BC" w14:paraId="3BD68B55" w14:textId="3567B656" w:rsidTr="003662BC">
        <w:trPr>
          <w:trHeight w:val="321"/>
          <w:jc w:val="center"/>
        </w:trPr>
        <w:tc>
          <w:tcPr>
            <w:tcW w:w="1034" w:type="dxa"/>
          </w:tcPr>
          <w:p w14:paraId="66CAC131" w14:textId="235B14F1" w:rsidR="003662BC" w:rsidRPr="00266535" w:rsidRDefault="003662BC" w:rsidP="003662BC">
            <w:pPr>
              <w:pStyle w:val="O"/>
              <w:ind w:firstLine="0"/>
              <w:jc w:val="center"/>
              <w:rPr>
                <w:sz w:val="20"/>
                <w:szCs w:val="20"/>
                <w:lang w:val="en-US"/>
              </w:rPr>
            </w:pPr>
            <w:r w:rsidRPr="00266535">
              <w:rPr>
                <w:sz w:val="20"/>
                <w:szCs w:val="20"/>
                <w:lang w:val="en-US"/>
              </w:rPr>
              <w:t>Recall</w:t>
            </w:r>
          </w:p>
        </w:tc>
        <w:tc>
          <w:tcPr>
            <w:tcW w:w="1655" w:type="dxa"/>
          </w:tcPr>
          <w:p w14:paraId="0B6262F3" w14:textId="4808C84C" w:rsidR="003662BC" w:rsidRPr="00266535" w:rsidRDefault="003662BC" w:rsidP="003662BC">
            <w:pPr>
              <w:pStyle w:val="O"/>
              <w:ind w:firstLine="0"/>
              <w:jc w:val="center"/>
              <w:rPr>
                <w:sz w:val="20"/>
                <w:szCs w:val="20"/>
                <w:lang w:val="en-US"/>
              </w:rPr>
            </w:pPr>
            <m:oMathPara>
              <m:oMath>
                <m:r>
                  <w:rPr>
                    <w:rFonts w:ascii="Cambria Math" w:hAnsi="Cambria Math"/>
                    <w:sz w:val="20"/>
                    <w:szCs w:val="20"/>
                  </w:rPr>
                  <m:t>81.3</m:t>
                </m:r>
              </m:oMath>
            </m:oMathPara>
          </w:p>
        </w:tc>
        <w:tc>
          <w:tcPr>
            <w:tcW w:w="1701" w:type="dxa"/>
          </w:tcPr>
          <w:p w14:paraId="587AB834" w14:textId="4C737660" w:rsidR="003662BC" w:rsidRPr="00266535" w:rsidRDefault="003662BC" w:rsidP="003662BC">
            <w:pPr>
              <w:pStyle w:val="O"/>
              <w:ind w:firstLine="0"/>
              <w:jc w:val="center"/>
              <w:rPr>
                <w:sz w:val="20"/>
                <w:szCs w:val="20"/>
                <w:lang w:val="en-US"/>
              </w:rPr>
            </w:pPr>
            <w:r>
              <w:rPr>
                <w:sz w:val="20"/>
                <w:szCs w:val="20"/>
                <w:lang w:val="en-US"/>
              </w:rPr>
              <w:t>83</w:t>
            </w:r>
            <w:r>
              <w:rPr>
                <w:sz w:val="20"/>
                <w:szCs w:val="20"/>
              </w:rPr>
              <w:t>.6</w:t>
            </w:r>
          </w:p>
        </w:tc>
      </w:tr>
      <w:tr w:rsidR="003662BC" w14:paraId="6B871E49" w14:textId="77777777" w:rsidTr="003662BC">
        <w:trPr>
          <w:trHeight w:val="321"/>
          <w:jc w:val="center"/>
        </w:trPr>
        <w:tc>
          <w:tcPr>
            <w:tcW w:w="1034" w:type="dxa"/>
          </w:tcPr>
          <w:p w14:paraId="1E50F270" w14:textId="39A1C9AF" w:rsidR="003662BC" w:rsidRPr="00266535" w:rsidRDefault="003662BC" w:rsidP="003662BC">
            <w:pPr>
              <w:pStyle w:val="O"/>
              <w:ind w:firstLine="0"/>
              <w:jc w:val="center"/>
              <w:rPr>
                <w:sz w:val="20"/>
                <w:szCs w:val="20"/>
                <w:lang w:val="en-US"/>
              </w:rPr>
            </w:pPr>
            <w:r w:rsidRPr="00266535">
              <w:rPr>
                <w:sz w:val="20"/>
                <w:szCs w:val="20"/>
                <w:lang w:val="en-US"/>
              </w:rPr>
              <w:t>F-score</w:t>
            </w:r>
          </w:p>
        </w:tc>
        <w:tc>
          <w:tcPr>
            <w:tcW w:w="1655" w:type="dxa"/>
          </w:tcPr>
          <w:p w14:paraId="227165DE" w14:textId="4CEE9955" w:rsidR="003662BC" w:rsidRDefault="003662BC" w:rsidP="003662BC">
            <w:pPr>
              <w:pStyle w:val="O"/>
              <w:ind w:firstLine="0"/>
              <w:jc w:val="center"/>
              <w:rPr>
                <w:sz w:val="20"/>
                <w:szCs w:val="20"/>
              </w:rPr>
            </w:pPr>
            <w:r w:rsidRPr="00266535">
              <w:rPr>
                <w:sz w:val="20"/>
                <w:szCs w:val="20"/>
                <w:lang w:val="en-US"/>
              </w:rPr>
              <w:t>5</w:t>
            </w:r>
            <w:r>
              <w:rPr>
                <w:sz w:val="20"/>
                <w:szCs w:val="20"/>
                <w:lang w:val="en-US"/>
              </w:rPr>
              <w:t>7.5</w:t>
            </w:r>
          </w:p>
        </w:tc>
        <w:tc>
          <w:tcPr>
            <w:tcW w:w="1701" w:type="dxa"/>
          </w:tcPr>
          <w:p w14:paraId="735DAB72" w14:textId="788C7AC6" w:rsidR="003662BC" w:rsidRPr="00266535" w:rsidRDefault="003662BC" w:rsidP="003662BC">
            <w:pPr>
              <w:pStyle w:val="O"/>
              <w:ind w:firstLine="0"/>
              <w:jc w:val="center"/>
              <w:rPr>
                <w:sz w:val="20"/>
                <w:szCs w:val="20"/>
                <w:lang w:val="en-US"/>
              </w:rPr>
            </w:pPr>
            <w:r w:rsidRPr="00266535">
              <w:rPr>
                <w:sz w:val="20"/>
                <w:szCs w:val="20"/>
                <w:lang w:val="en-US"/>
              </w:rPr>
              <w:t>5</w:t>
            </w:r>
            <w:r>
              <w:rPr>
                <w:sz w:val="20"/>
                <w:szCs w:val="20"/>
                <w:lang w:val="en-US"/>
              </w:rPr>
              <w:t>9</w:t>
            </w:r>
            <w:r>
              <w:rPr>
                <w:sz w:val="20"/>
                <w:szCs w:val="20"/>
              </w:rPr>
              <w:t>.1</w:t>
            </w:r>
          </w:p>
        </w:tc>
      </w:tr>
    </w:tbl>
    <w:p w14:paraId="01B440C4" w14:textId="4F103066" w:rsidR="00BA4512" w:rsidRDefault="00BA4512" w:rsidP="00082889">
      <w:pPr>
        <w:pStyle w:val="31"/>
        <w:numPr>
          <w:ilvl w:val="2"/>
          <w:numId w:val="14"/>
        </w:numPr>
      </w:pPr>
      <w:bookmarkStart w:id="234" w:name="_Toc42697059"/>
      <w:bookmarkStart w:id="235" w:name="_Toc74818557"/>
      <w:r>
        <w:lastRenderedPageBreak/>
        <w:t>Исследование текстурных признаков</w:t>
      </w:r>
      <w:bookmarkEnd w:id="234"/>
      <w:bookmarkEnd w:id="235"/>
    </w:p>
    <w:p w14:paraId="60B3DC76" w14:textId="16C9E396" w:rsidR="00BA4512" w:rsidRDefault="00BA4512" w:rsidP="00BA4512">
      <w:pPr>
        <w:pStyle w:val="O"/>
      </w:pPr>
      <w:r>
        <w:t xml:space="preserve">В </w:t>
      </w:r>
      <w:r w:rsidR="0042737D">
        <w:t xml:space="preserve">данном разделе исследуется </w:t>
      </w:r>
      <w:r>
        <w:t xml:space="preserve">идея о том, что разделить растения на здоровые и больные можно с помощью </w:t>
      </w:r>
      <w:r w:rsidR="00A82EA4">
        <w:t>текстурных</w:t>
      </w:r>
      <w:r w:rsidR="00A82EA4" w:rsidRPr="002804C1">
        <w:t xml:space="preserve"> </w:t>
      </w:r>
      <w:r>
        <w:rPr>
          <w:lang w:val="en-US"/>
        </w:rPr>
        <w:t>GLCM</w:t>
      </w:r>
      <w:r>
        <w:t>-</w:t>
      </w:r>
      <w:r w:rsidR="0042737D">
        <w:t xml:space="preserve">признаков </w:t>
      </w:r>
      <w:r>
        <w:t xml:space="preserve">изображения. </w:t>
      </w:r>
      <w:r w:rsidR="0042737D">
        <w:t>Для</w:t>
      </w:r>
      <w:r w:rsidR="00452ED5">
        <w:t xml:space="preserve"> </w:t>
      </w:r>
      <w:r w:rsidR="0042737D">
        <w:t xml:space="preserve">этого </w:t>
      </w:r>
      <w:r>
        <w:t xml:space="preserve">строятся симметричные, нормированные матрицы </w:t>
      </w:r>
      <w:r>
        <w:rPr>
          <w:lang w:val="en-US"/>
        </w:rPr>
        <w:t>GLCM</w:t>
      </w:r>
      <w:r>
        <w:t xml:space="preserve">, со следующими параметрами </w:t>
      </w:r>
      <w:r w:rsidRPr="00D93D00">
        <w:rPr>
          <w:lang w:val="en-US"/>
        </w:rPr>
        <w:t>d</w:t>
      </w:r>
      <w:r w:rsidRPr="00D93D00">
        <w:t xml:space="preserve"> </w:t>
      </w:r>
      <w:r>
        <w:t xml:space="preserve">и </w:t>
      </w:r>
      <w:r w:rsidRPr="00D93D00">
        <w:sym w:font="Symbol" w:char="F06A"/>
      </w:r>
      <w:r>
        <w:rPr>
          <w:i/>
          <w:iCs/>
        </w:rPr>
        <w:t xml:space="preserve"> </w:t>
      </w:r>
      <w:r>
        <w:t>:</w:t>
      </w:r>
    </w:p>
    <w:tbl>
      <w:tblPr>
        <w:tblW w:w="9634" w:type="dxa"/>
        <w:tblLook w:val="01E0" w:firstRow="1" w:lastRow="1" w:firstColumn="1" w:lastColumn="1" w:noHBand="0" w:noVBand="0"/>
      </w:tblPr>
      <w:tblGrid>
        <w:gridCol w:w="8987"/>
        <w:gridCol w:w="647"/>
      </w:tblGrid>
      <w:tr w:rsidR="00BA4512" w14:paraId="31497798" w14:textId="77777777" w:rsidTr="00BA4512">
        <w:tc>
          <w:tcPr>
            <w:tcW w:w="8987" w:type="dxa"/>
            <w:hideMark/>
          </w:tcPr>
          <w:p w14:paraId="6F1D95F9" w14:textId="75BEE376" w:rsidR="00BA4512" w:rsidRPr="0042737D" w:rsidRDefault="0042737D">
            <w:pPr>
              <w:pStyle w:val="af3"/>
              <w:spacing w:line="360" w:lineRule="auto"/>
              <w:ind w:firstLine="0"/>
              <w:jc w:val="center"/>
              <w:rPr>
                <w:iCs/>
                <w:sz w:val="24"/>
                <w:lang w:val="ru-RU" w:eastAsia="en-US"/>
              </w:rPr>
            </w:pPr>
            <m:oMathPara>
              <m:oMath>
                <m:r>
                  <m:rPr>
                    <m:sty m:val="p"/>
                  </m:rPr>
                  <w:rPr>
                    <w:rFonts w:ascii="Cambria Math" w:hAnsi="Cambria Math"/>
                    <w:sz w:val="22"/>
                    <w:szCs w:val="22"/>
                    <w:lang w:val="en-US" w:eastAsia="en-US"/>
                  </w:rPr>
                  <m:t>d</m:t>
                </m:r>
                <m:r>
                  <m:rPr>
                    <m:sty m:val="p"/>
                  </m:rPr>
                  <w:rPr>
                    <w:rFonts w:ascii="Cambria Math" w:hAnsi="Cambria Math"/>
                    <w:sz w:val="22"/>
                    <w:szCs w:val="22"/>
                    <w:lang w:val="ru-RU" w:eastAsia="en-US"/>
                  </w:rPr>
                  <m:t>=</m:t>
                </m:r>
                <m:d>
                  <m:dPr>
                    <m:begChr m:val="{"/>
                    <m:endChr m:val="}"/>
                    <m:ctrlPr>
                      <w:rPr>
                        <w:rFonts w:ascii="Cambria Math" w:hAnsi="Cambria Math"/>
                        <w:iCs/>
                        <w:sz w:val="22"/>
                        <w:szCs w:val="22"/>
                        <w:lang w:val="en-US" w:eastAsia="en-US"/>
                      </w:rPr>
                    </m:ctrlPr>
                  </m:dPr>
                  <m:e>
                    <m:r>
                      <m:rPr>
                        <m:sty m:val="p"/>
                      </m:rPr>
                      <w:rPr>
                        <w:rFonts w:ascii="Cambria Math" w:hAnsi="Cambria Math"/>
                        <w:sz w:val="22"/>
                        <w:szCs w:val="22"/>
                        <w:lang w:val="ru-RU" w:eastAsia="en-US"/>
                      </w:rPr>
                      <m:t>1</m:t>
                    </m:r>
                    <m:r>
                      <m:rPr>
                        <m:sty m:val="p"/>
                      </m:rPr>
                      <w:rPr>
                        <w:rFonts w:ascii="Cambria Math" w:hAnsi="Cambria Math"/>
                        <w:sz w:val="22"/>
                        <w:szCs w:val="22"/>
                        <w:lang w:val="en-US" w:eastAsia="en-US"/>
                      </w:rPr>
                      <m:t>px</m:t>
                    </m:r>
                    <m:r>
                      <m:rPr>
                        <m:sty m:val="p"/>
                      </m:rPr>
                      <w:rPr>
                        <w:rFonts w:ascii="Cambria Math" w:hAnsi="Cambria Math"/>
                        <w:sz w:val="22"/>
                        <w:szCs w:val="22"/>
                        <w:lang w:val="ru-RU" w:eastAsia="en-US"/>
                      </w:rPr>
                      <m:t>, 4</m:t>
                    </m:r>
                    <m:r>
                      <m:rPr>
                        <m:sty m:val="p"/>
                      </m:rPr>
                      <w:rPr>
                        <w:rFonts w:ascii="Cambria Math" w:hAnsi="Cambria Math"/>
                        <w:sz w:val="22"/>
                        <w:szCs w:val="22"/>
                        <w:lang w:val="en-US" w:eastAsia="en-US"/>
                      </w:rPr>
                      <m:t>px</m:t>
                    </m:r>
                    <m:r>
                      <m:rPr>
                        <m:sty m:val="p"/>
                      </m:rPr>
                      <w:rPr>
                        <w:rFonts w:ascii="Cambria Math" w:hAnsi="Cambria Math"/>
                        <w:sz w:val="22"/>
                        <w:szCs w:val="22"/>
                        <w:lang w:val="ru-RU" w:eastAsia="en-US"/>
                      </w:rPr>
                      <m:t>, 8</m:t>
                    </m:r>
                    <m:r>
                      <m:rPr>
                        <m:sty m:val="p"/>
                      </m:rPr>
                      <w:rPr>
                        <w:rFonts w:ascii="Cambria Math" w:hAnsi="Cambria Math"/>
                        <w:sz w:val="22"/>
                        <w:szCs w:val="22"/>
                        <w:lang w:val="en-US" w:eastAsia="en-US"/>
                      </w:rPr>
                      <m:t>px</m:t>
                    </m:r>
                  </m:e>
                </m:d>
                <m:r>
                  <w:rPr>
                    <w:rFonts w:ascii="Cambria Math" w:hAnsi="Cambria Math"/>
                    <w:sz w:val="22"/>
                    <w:szCs w:val="22"/>
                    <w:lang w:val="en-US" w:eastAsia="en-US"/>
                  </w:rPr>
                  <m:t xml:space="preserve">,  </m:t>
                </m:r>
                <m:r>
                  <m:rPr>
                    <m:sty m:val="p"/>
                  </m:rPr>
                  <w:rPr>
                    <w:rFonts w:ascii="Cambria Math" w:hAnsi="Cambria Math"/>
                    <w:sz w:val="22"/>
                    <w:szCs w:val="22"/>
                    <w:lang w:val="en-US" w:eastAsia="en-US"/>
                  </w:rPr>
                  <m:t>φ</m:t>
                </m:r>
                <m:r>
                  <m:rPr>
                    <m:sty m:val="p"/>
                  </m:rPr>
                  <w:rPr>
                    <w:rFonts w:ascii="Cambria Math" w:hAnsi="Cambria Math"/>
                    <w:sz w:val="22"/>
                    <w:szCs w:val="22"/>
                    <w:lang w:val="ru-RU" w:eastAsia="en-US"/>
                  </w:rPr>
                  <m:t>={0,</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π</m:t>
                    </m:r>
                  </m:num>
                  <m:den>
                    <m:r>
                      <m:rPr>
                        <m:sty m:val="p"/>
                      </m:rPr>
                      <w:rPr>
                        <w:rFonts w:ascii="Cambria Math" w:hAnsi="Cambria Math"/>
                        <w:sz w:val="22"/>
                        <w:szCs w:val="22"/>
                        <w:lang w:val="ru-RU" w:eastAsia="en-US"/>
                      </w:rPr>
                      <m:t>4</m:t>
                    </m:r>
                  </m:den>
                </m:f>
                <m:r>
                  <m:rPr>
                    <m:sty m:val="p"/>
                  </m:rPr>
                  <w:rPr>
                    <w:rFonts w:ascii="Cambria Math" w:hAnsi="Cambria Math"/>
                    <w:sz w:val="22"/>
                    <w:szCs w:val="22"/>
                    <w:lang w:val="ru-RU" w:eastAsia="en-US"/>
                  </w:rPr>
                  <m:t>,</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π</m:t>
                    </m:r>
                  </m:num>
                  <m:den>
                    <m:r>
                      <m:rPr>
                        <m:sty m:val="p"/>
                      </m:rPr>
                      <w:rPr>
                        <w:rFonts w:ascii="Cambria Math" w:hAnsi="Cambria Math"/>
                        <w:sz w:val="22"/>
                        <w:szCs w:val="22"/>
                        <w:lang w:val="ru-RU" w:eastAsia="en-US"/>
                      </w:rPr>
                      <m:t>2</m:t>
                    </m:r>
                  </m:den>
                </m:f>
                <m:r>
                  <m:rPr>
                    <m:sty m:val="p"/>
                  </m:rPr>
                  <w:rPr>
                    <w:rFonts w:ascii="Cambria Math" w:hAnsi="Cambria Math"/>
                    <w:sz w:val="22"/>
                    <w:szCs w:val="22"/>
                    <w:lang w:val="ru-RU" w:eastAsia="en-US"/>
                  </w:rPr>
                  <m:t>,</m:t>
                </m:r>
                <m:f>
                  <m:fPr>
                    <m:ctrlPr>
                      <w:rPr>
                        <w:rFonts w:ascii="Cambria Math" w:hAnsi="Cambria Math"/>
                        <w:iCs/>
                        <w:sz w:val="22"/>
                        <w:szCs w:val="22"/>
                        <w:lang w:val="en-US" w:eastAsia="en-US"/>
                      </w:rPr>
                    </m:ctrlPr>
                  </m:fPr>
                  <m:num>
                    <m:r>
                      <m:rPr>
                        <m:sty m:val="p"/>
                      </m:rPr>
                      <w:rPr>
                        <w:rFonts w:ascii="Cambria Math" w:hAnsi="Cambria Math"/>
                        <w:sz w:val="22"/>
                        <w:szCs w:val="22"/>
                        <w:lang w:val="ru-RU" w:eastAsia="en-US"/>
                      </w:rPr>
                      <m:t>3</m:t>
                    </m:r>
                    <m:r>
                      <m:rPr>
                        <m:sty m:val="p"/>
                      </m:rPr>
                      <w:rPr>
                        <w:rFonts w:ascii="Cambria Math" w:hAnsi="Cambria Math"/>
                        <w:sz w:val="22"/>
                        <w:szCs w:val="22"/>
                        <w:lang w:val="en-US" w:eastAsia="en-US"/>
                      </w:rPr>
                      <m:t>π</m:t>
                    </m:r>
                  </m:num>
                  <m:den>
                    <m:r>
                      <m:rPr>
                        <m:sty m:val="p"/>
                      </m:rPr>
                      <w:rPr>
                        <w:rFonts w:ascii="Cambria Math" w:hAnsi="Cambria Math"/>
                        <w:sz w:val="22"/>
                        <w:szCs w:val="22"/>
                        <w:lang w:val="ru-RU" w:eastAsia="en-US"/>
                      </w:rPr>
                      <m:t>4</m:t>
                    </m:r>
                  </m:den>
                </m:f>
                <m:r>
                  <m:rPr>
                    <m:sty m:val="p"/>
                  </m:rPr>
                  <w:rPr>
                    <w:rFonts w:ascii="Cambria Math" w:hAnsi="Cambria Math"/>
                    <w:sz w:val="22"/>
                    <w:szCs w:val="22"/>
                    <w:lang w:val="ru-RU" w:eastAsia="en-US"/>
                  </w:rPr>
                  <m:t>}</m:t>
                </m:r>
              </m:oMath>
            </m:oMathPara>
          </w:p>
        </w:tc>
        <w:tc>
          <w:tcPr>
            <w:tcW w:w="647" w:type="dxa"/>
            <w:vAlign w:val="center"/>
          </w:tcPr>
          <w:p w14:paraId="5D0F5C01" w14:textId="77777777" w:rsidR="00BA4512" w:rsidRPr="0042737D" w:rsidRDefault="00BA4512" w:rsidP="00082889">
            <w:pPr>
              <w:pStyle w:val="af3"/>
              <w:numPr>
                <w:ilvl w:val="0"/>
                <w:numId w:val="4"/>
              </w:numPr>
              <w:spacing w:line="360" w:lineRule="auto"/>
              <w:jc w:val="right"/>
              <w:rPr>
                <w:i/>
                <w:sz w:val="24"/>
                <w:lang w:val="ru-RU" w:eastAsia="en-US"/>
              </w:rPr>
            </w:pPr>
          </w:p>
        </w:tc>
      </w:tr>
    </w:tbl>
    <w:p w14:paraId="56B244FE" w14:textId="0AFF7518" w:rsidR="001727B2" w:rsidRDefault="00BA4512" w:rsidP="00BA4512">
      <w:pPr>
        <w:pStyle w:val="O"/>
      </w:pPr>
      <w:r>
        <w:t xml:space="preserve"> </w:t>
      </w:r>
      <w:r w:rsidR="001727B2">
        <w:t xml:space="preserve">Такой выбор параметров </w:t>
      </w:r>
      <w:r w:rsidR="001727B2">
        <w:rPr>
          <w:lang w:val="en-US"/>
        </w:rPr>
        <w:t>d</w:t>
      </w:r>
      <w:r w:rsidR="001727B2" w:rsidRPr="001727B2">
        <w:t xml:space="preserve"> </w:t>
      </w:r>
      <w:r w:rsidR="001727B2">
        <w:t xml:space="preserve">обусловлен, тем что на близких расстояниях текстурные признаки сильно коррелированы, поэтому предполагается, что разница </w:t>
      </w:r>
      <w:r w:rsidR="00790A48">
        <w:t>на</w:t>
      </w:r>
      <w:r w:rsidR="001727B2">
        <w:t xml:space="preserve"> 4</w:t>
      </w:r>
      <w:r w:rsidR="001727B2">
        <w:rPr>
          <w:lang w:val="en-US"/>
        </w:rPr>
        <w:t>px</w:t>
      </w:r>
      <w:r w:rsidR="001727B2">
        <w:t xml:space="preserve"> обеспечит </w:t>
      </w:r>
      <w:r w:rsidR="001727B2" w:rsidRPr="001727B2">
        <w:t xml:space="preserve">отсутствие </w:t>
      </w:r>
      <w:r w:rsidR="001727B2">
        <w:t>корреляции ме</w:t>
      </w:r>
      <w:r w:rsidR="008308CD">
        <w:t>ж</w:t>
      </w:r>
      <w:r w:rsidR="001727B2">
        <w:t xml:space="preserve">ду признаками при разных </w:t>
      </w:r>
      <w:r w:rsidR="001727B2">
        <w:rPr>
          <w:lang w:val="en-US"/>
        </w:rPr>
        <w:t>d</w:t>
      </w:r>
      <w:r w:rsidR="001727B2">
        <w:t xml:space="preserve">. </w:t>
      </w:r>
    </w:p>
    <w:p w14:paraId="226874A8" w14:textId="1C597782" w:rsidR="0092074B" w:rsidRDefault="00BA4512" w:rsidP="0092074B">
      <w:pPr>
        <w:pStyle w:val="O"/>
      </w:pPr>
      <w:r>
        <w:rPr>
          <w:lang w:val="en-US"/>
        </w:rPr>
        <w:t>GLCM</w:t>
      </w:r>
      <w:r w:rsidR="001727B2">
        <w:t xml:space="preserve"> строилась</w:t>
      </w:r>
      <w:r>
        <w:t xml:space="preserve"> </w:t>
      </w:r>
      <w:r w:rsidR="001727B2">
        <w:t xml:space="preserve">для изображения квантованного на 6 уровней и имела размер </w:t>
      </w:r>
      <w:r w:rsidR="001727B2" w:rsidRPr="001727B2">
        <w:t>6</w:t>
      </w:r>
      <w:r w:rsidR="001727B2">
        <w:rPr>
          <w:lang w:val="en-US"/>
        </w:rPr>
        <w:t>x</w:t>
      </w:r>
      <w:r w:rsidR="001727B2" w:rsidRPr="001727B2">
        <w:t xml:space="preserve">6. </w:t>
      </w:r>
      <w:r w:rsidR="001727B2">
        <w:t xml:space="preserve">Для удаления информации он краевых бинах </w:t>
      </w:r>
      <w:r w:rsidR="001727B2">
        <w:rPr>
          <w:lang w:val="en-US"/>
        </w:rPr>
        <w:t>GLCM</w:t>
      </w:r>
      <w:r w:rsidR="001727B2" w:rsidRPr="001727B2">
        <w:t xml:space="preserve"> </w:t>
      </w:r>
      <w:r w:rsidR="001727B2">
        <w:t xml:space="preserve">обрезалась по краям до размера </w:t>
      </w:r>
      <w:r w:rsidR="00AF4F52">
        <w:t>4</w:t>
      </w:r>
      <w:r w:rsidR="001727B2">
        <w:t>х</w:t>
      </w:r>
      <w:r w:rsidR="00AF4F52">
        <w:t>4</w:t>
      </w:r>
      <w:r w:rsidR="001727B2">
        <w:t>.</w:t>
      </w:r>
      <w:r>
        <w:t xml:space="preserve"> </w:t>
      </w:r>
      <w:r w:rsidR="001727B2">
        <w:t xml:space="preserve">Такая матрица </w:t>
      </w:r>
      <w:r w:rsidR="00D93D00">
        <w:t xml:space="preserve">строилась для каждого направления </w:t>
      </w:r>
      <w:r w:rsidR="00D93D00">
        <w:rPr>
          <w:lang w:val="en-US"/>
        </w:rPr>
        <w:t>d</w:t>
      </w:r>
      <w:r w:rsidR="00D93D00">
        <w:t xml:space="preserve"> и расстояния </w:t>
      </w:r>
      <w:r w:rsidR="00D93D00" w:rsidRPr="00D93D00">
        <w:sym w:font="Symbol" w:char="F06A"/>
      </w:r>
      <w:r w:rsidR="0042737D" w:rsidRPr="0042737D">
        <w:t xml:space="preserve"> (</w:t>
      </w:r>
      <w:r w:rsidR="001C5A9A" w:rsidRPr="00790A48">
        <w:t>8</w:t>
      </w:r>
      <w:r w:rsidR="0042737D" w:rsidRPr="0042737D">
        <w:t>)</w:t>
      </w:r>
      <w:r w:rsidR="001727B2">
        <w:t xml:space="preserve"> </w:t>
      </w:r>
      <w:r w:rsidR="00790A48">
        <w:t>и</w:t>
      </w:r>
      <w:r w:rsidR="00D93D00">
        <w:t xml:space="preserve"> обладала 5 текстурными характеристиками</w:t>
      </w:r>
      <w:r w:rsidR="00790A48">
        <w:t xml:space="preserve"> (1)-(5)</w:t>
      </w:r>
      <w:r w:rsidR="008308CD">
        <w:t>:</w:t>
      </w:r>
      <w:r w:rsidR="00D93D00">
        <w:t xml:space="preserve"> </w:t>
      </w:r>
      <w:r w:rsidR="00D93D00">
        <w:rPr>
          <w:lang w:val="en-US"/>
        </w:rPr>
        <w:t>HOM</w:t>
      </w:r>
      <w:r w:rsidR="00D93D00" w:rsidRPr="00D93D00">
        <w:t xml:space="preserve">, </w:t>
      </w:r>
      <w:r w:rsidR="00D93D00">
        <w:rPr>
          <w:lang w:val="en-US"/>
        </w:rPr>
        <w:t>COR</w:t>
      </w:r>
      <w:r w:rsidR="00D93D00" w:rsidRPr="00D93D00">
        <w:t xml:space="preserve">, </w:t>
      </w:r>
      <w:r w:rsidR="00D93D00">
        <w:rPr>
          <w:lang w:val="en-US"/>
        </w:rPr>
        <w:t>ENG</w:t>
      </w:r>
      <w:r w:rsidR="00D93D00" w:rsidRPr="00D93D00">
        <w:t xml:space="preserve">, </w:t>
      </w:r>
      <w:r w:rsidR="00D93D00">
        <w:rPr>
          <w:lang w:val="en-US"/>
        </w:rPr>
        <w:t>ENT</w:t>
      </w:r>
      <w:r w:rsidR="00D93D00" w:rsidRPr="00D93D00">
        <w:t xml:space="preserve">, </w:t>
      </w:r>
      <w:r w:rsidR="00D93D00">
        <w:rPr>
          <w:lang w:val="en-US"/>
        </w:rPr>
        <w:t>CON</w:t>
      </w:r>
      <w:r w:rsidR="00D93D00">
        <w:t xml:space="preserve">. </w:t>
      </w:r>
      <w:r>
        <w:t xml:space="preserve">Таким образом, </w:t>
      </w:r>
      <w:r w:rsidR="0042737D">
        <w:t xml:space="preserve">одно </w:t>
      </w:r>
      <w:r>
        <w:t>изображение характериз</w:t>
      </w:r>
      <w:r w:rsidR="0042737D">
        <w:t>уется</w:t>
      </w:r>
      <w:r>
        <w:t xml:space="preserve"> </w:t>
      </w:r>
      <w:r w:rsidR="0042737D">
        <w:t>вектором</w:t>
      </w:r>
      <w:r w:rsidR="00790A48">
        <w:t xml:space="preserve"> текстурных признаков</w:t>
      </w:r>
      <w:r>
        <w:t xml:space="preserve"> </w:t>
      </w:r>
      <w:r w:rsidR="007C72E6">
        <w:t>длинной в 3</w:t>
      </w:r>
      <w:r w:rsidR="007C72E6">
        <w:rPr>
          <w:lang w:val="en-US"/>
        </w:rPr>
        <w:t>x</w:t>
      </w:r>
      <w:r w:rsidR="007C72E6" w:rsidRPr="007C72E6">
        <w:t>4</w:t>
      </w:r>
      <w:r w:rsidR="007C72E6">
        <w:rPr>
          <w:lang w:val="en-US"/>
        </w:rPr>
        <w:t>x</w:t>
      </w:r>
      <w:r w:rsidR="007C72E6" w:rsidRPr="007C72E6">
        <w:t>5</w:t>
      </w:r>
      <w:r w:rsidR="007C72E6">
        <w:t xml:space="preserve"> элементов</w:t>
      </w:r>
      <w:r w:rsidR="00074D49" w:rsidRPr="00074D49">
        <w:t>.</w:t>
      </w:r>
      <w:r w:rsidR="002170AC">
        <w:t xml:space="preserve"> </w:t>
      </w:r>
    </w:p>
    <w:p w14:paraId="25DB0AED" w14:textId="58CD9F44" w:rsidR="00BA4512" w:rsidRPr="0092074B" w:rsidRDefault="00AF4F52" w:rsidP="0092074B">
      <w:pPr>
        <w:pStyle w:val="O"/>
      </w:pPr>
      <w:r>
        <w:t xml:space="preserve">Для выбора оптимальных параметров </w:t>
      </w:r>
      <w:r>
        <w:rPr>
          <w:lang w:val="en-US"/>
        </w:rPr>
        <w:t>d</w:t>
      </w:r>
      <w:r>
        <w:t xml:space="preserve"> и </w:t>
      </w:r>
      <w:r w:rsidRPr="00D93D00">
        <w:sym w:font="Symbol" w:char="F06A"/>
      </w:r>
      <w:r>
        <w:t xml:space="preserve">, способных наилучшим образом отделять классы, </w:t>
      </w:r>
      <w:r w:rsidR="00074D49">
        <w:t>использовалась информация о косинусном расстояни</w:t>
      </w:r>
      <w:r w:rsidR="002170AC">
        <w:t>и</w:t>
      </w:r>
      <w:r w:rsidR="00074D49">
        <w:t xml:space="preserve"> между средними векторами </w:t>
      </w:r>
      <w:r w:rsidR="00B923A9">
        <w:t xml:space="preserve">глобальных </w:t>
      </w:r>
      <w:r w:rsidR="00074D49">
        <w:t>текстурных признаков.</w:t>
      </w:r>
      <w:r w:rsidR="00973C73">
        <w:t xml:space="preserve"> Чем меньше</w:t>
      </w:r>
      <w:r w:rsidR="008F7B05">
        <w:t xml:space="preserve"> угол</w:t>
      </w:r>
      <w:r w:rsidR="00973C73">
        <w:t>, тем выше сходство.</w:t>
      </w:r>
      <w:r w:rsidR="00074D49">
        <w:t xml:space="preserve"> </w:t>
      </w:r>
      <w:r w:rsidR="0092074B">
        <w:t>Д</w:t>
      </w:r>
      <w:r w:rsidR="002170AC">
        <w:t xml:space="preserve">ля каждого класса вычислен средний вектор </w:t>
      </w:r>
      <w:r w:rsidR="00B923A9">
        <w:t xml:space="preserve">глобальных </w:t>
      </w:r>
      <w:r w:rsidR="002170AC">
        <w:t>текстурных признаков и найдено среднее значение косинуса с векторами остальных классов</w:t>
      </w:r>
      <w:r>
        <w:t xml:space="preserve"> </w:t>
      </w:r>
      <w:r w:rsidR="0092074B">
        <w:t xml:space="preserve">при заданной паре параметров </w:t>
      </w:r>
      <w:r w:rsidR="0092074B" w:rsidRPr="0092074B">
        <w:t>(</w:t>
      </w:r>
      <w:r w:rsidR="0092074B">
        <w:rPr>
          <w:lang w:val="en-US"/>
        </w:rPr>
        <w:t>d</w:t>
      </w:r>
      <w:r w:rsidR="0092074B" w:rsidRPr="0092074B">
        <w:t xml:space="preserve">, </w:t>
      </w:r>
      <w:r w:rsidR="0092074B" w:rsidRPr="00D93D00">
        <w:sym w:font="Symbol" w:char="F06A"/>
      </w:r>
      <w:r w:rsidR="0092074B" w:rsidRPr="0092074B">
        <w:t xml:space="preserve">) </w:t>
      </w:r>
      <w:r w:rsidR="00BA4512">
        <w:t>(</w:t>
      </w:r>
      <w:r w:rsidR="00BA4512">
        <w:rPr>
          <w:color w:val="auto"/>
        </w:rPr>
        <w:t xml:space="preserve">рис. </w:t>
      </w:r>
      <w:r w:rsidR="00074D49">
        <w:rPr>
          <w:color w:val="auto"/>
        </w:rPr>
        <w:t>11</w:t>
      </w:r>
      <w:r w:rsidR="00BA4512">
        <w:t>).</w:t>
      </w:r>
    </w:p>
    <w:p w14:paraId="5F3EF0CD" w14:textId="0EF87725" w:rsidR="00BA4512" w:rsidRDefault="0092074B" w:rsidP="00536E41">
      <w:pPr>
        <w:keepNext/>
        <w:jc w:val="center"/>
      </w:pPr>
      <w:r>
        <w:rPr>
          <w:noProof/>
          <w:lang w:val="en-US" w:eastAsia="en-US"/>
        </w:rPr>
        <w:drawing>
          <wp:inline distT="0" distB="0" distL="0" distR="0" wp14:anchorId="07938A36" wp14:editId="3DFFEC5A">
            <wp:extent cx="3025180" cy="199072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9479" cy="1993554"/>
                    </a:xfrm>
                    <a:prstGeom prst="rect">
                      <a:avLst/>
                    </a:prstGeom>
                    <a:noFill/>
                    <a:ln>
                      <a:noFill/>
                    </a:ln>
                  </pic:spPr>
                </pic:pic>
              </a:graphicData>
            </a:graphic>
          </wp:inline>
        </w:drawing>
      </w:r>
    </w:p>
    <w:p w14:paraId="07C9F5D9" w14:textId="0E9AFD26" w:rsidR="00CD5885" w:rsidRPr="0092074B" w:rsidRDefault="00BA4512" w:rsidP="003B010D">
      <w:pPr>
        <w:pStyle w:val="O"/>
        <w:spacing w:line="240" w:lineRule="auto"/>
        <w:ind w:firstLine="240"/>
        <w:jc w:val="center"/>
        <w:rPr>
          <w:sz w:val="20"/>
          <w:szCs w:val="20"/>
        </w:rPr>
      </w:pPr>
      <w:r>
        <w:rPr>
          <w:sz w:val="20"/>
          <w:szCs w:val="20"/>
        </w:rPr>
        <w:t xml:space="preserve">Рисунок </w:t>
      </w:r>
      <w:r w:rsidR="00CD5885">
        <w:rPr>
          <w:sz w:val="20"/>
          <w:szCs w:val="20"/>
        </w:rPr>
        <w:t>11</w:t>
      </w:r>
      <w:r>
        <w:rPr>
          <w:sz w:val="20"/>
          <w:szCs w:val="20"/>
        </w:rPr>
        <w:t xml:space="preserve">. </w:t>
      </w:r>
      <w:r w:rsidR="0092074B">
        <w:rPr>
          <w:sz w:val="20"/>
          <w:szCs w:val="20"/>
        </w:rPr>
        <w:t xml:space="preserve">Косинусное сходство между </w:t>
      </w:r>
      <w:r w:rsidR="003B010D">
        <w:rPr>
          <w:sz w:val="20"/>
          <w:szCs w:val="20"/>
        </w:rPr>
        <w:t xml:space="preserve">средними </w:t>
      </w:r>
      <w:r w:rsidR="0092074B">
        <w:rPr>
          <w:sz w:val="20"/>
          <w:szCs w:val="20"/>
        </w:rPr>
        <w:t xml:space="preserve">векторами </w:t>
      </w:r>
      <w:r w:rsidR="003B010D">
        <w:rPr>
          <w:sz w:val="20"/>
          <w:szCs w:val="20"/>
        </w:rPr>
        <w:t xml:space="preserve">глобальных </w:t>
      </w:r>
      <w:r w:rsidR="003B010D">
        <w:rPr>
          <w:sz w:val="20"/>
          <w:szCs w:val="20"/>
        </w:rPr>
        <w:br/>
      </w:r>
      <w:r w:rsidR="0092074B">
        <w:rPr>
          <w:sz w:val="20"/>
          <w:szCs w:val="20"/>
        </w:rPr>
        <w:t>текстурных характеристик разных классов</w:t>
      </w:r>
    </w:p>
    <w:p w14:paraId="1B39C466" w14:textId="4A40F763" w:rsidR="007C72E6" w:rsidRPr="00290480" w:rsidRDefault="00883C8C" w:rsidP="00290480">
      <w:pPr>
        <w:pStyle w:val="O"/>
        <w:spacing w:before="240"/>
      </w:pPr>
      <w:r>
        <w:t xml:space="preserve">В качестве лучшего расстояния можно выделить </w:t>
      </w:r>
      <w:r>
        <w:rPr>
          <w:lang w:val="en-US"/>
        </w:rPr>
        <w:t>d</w:t>
      </w:r>
      <w:r w:rsidRPr="00883C8C">
        <w:t>=</w:t>
      </w:r>
      <w:r w:rsidR="0092074B">
        <w:t>4</w:t>
      </w:r>
      <w:r w:rsidRPr="00883C8C">
        <w:t xml:space="preserve"> </w:t>
      </w:r>
      <w:r>
        <w:t xml:space="preserve">(рис. 11). Признаки, рассчитанные при таком значении </w:t>
      </w:r>
      <w:r>
        <w:rPr>
          <w:lang w:val="en-US"/>
        </w:rPr>
        <w:t>d</w:t>
      </w:r>
      <w:r>
        <w:t>, имеют наименьшее косинусное сходство</w:t>
      </w:r>
      <w:r w:rsidR="00D52B27">
        <w:t xml:space="preserve">, значит </w:t>
      </w:r>
      <w:r>
        <w:t xml:space="preserve">более разнообразно описывают классы. Относительно параметра </w:t>
      </w:r>
      <w:r w:rsidRPr="00D93D00">
        <w:sym w:font="Symbol" w:char="F06A"/>
      </w:r>
      <w:r>
        <w:t xml:space="preserve"> сложно выделить лучшее значение. Косинус слабо различается при разных </w:t>
      </w:r>
      <w:r w:rsidRPr="00D93D00">
        <w:sym w:font="Symbol" w:char="F06A"/>
      </w:r>
      <w:r w:rsidRPr="00883C8C">
        <w:t xml:space="preserve">. </w:t>
      </w:r>
      <w:r w:rsidR="00B923A9">
        <w:t xml:space="preserve">Поэтому в </w:t>
      </w:r>
      <w:r>
        <w:t xml:space="preserve">целях снижения размерности пространства признаков можно рассмотреть вариант усреднения признаков по параметру </w:t>
      </w:r>
      <w:r w:rsidRPr="00D93D00">
        <w:sym w:font="Symbol" w:char="F06A"/>
      </w:r>
      <w:r>
        <w:t xml:space="preserve">.  </w:t>
      </w:r>
      <w:r w:rsidR="00B06634">
        <w:rPr>
          <w:color w:val="auto"/>
        </w:rPr>
        <w:t xml:space="preserve">В зависимости </w:t>
      </w:r>
      <w:r w:rsidR="00B06634">
        <w:rPr>
          <w:color w:val="auto"/>
        </w:rPr>
        <w:lastRenderedPageBreak/>
        <w:t xml:space="preserve">от выбора набора параметров </w:t>
      </w:r>
      <w:r w:rsidR="00B06634">
        <w:rPr>
          <w:color w:val="auto"/>
          <w:lang w:val="en-US"/>
        </w:rPr>
        <w:t>d</w:t>
      </w:r>
      <w:r w:rsidR="00B06634">
        <w:rPr>
          <w:color w:val="auto"/>
        </w:rPr>
        <w:t xml:space="preserve">, </w:t>
      </w:r>
      <w:r w:rsidR="00B06634" w:rsidRPr="00D93D00">
        <w:sym w:font="Symbol" w:char="F06A"/>
      </w:r>
      <w:r w:rsidR="00B06634">
        <w:t xml:space="preserve"> р</w:t>
      </w:r>
      <w:r w:rsidR="00B923A9" w:rsidRPr="007C72E6">
        <w:rPr>
          <w:color w:val="auto"/>
        </w:rPr>
        <w:t xml:space="preserve">ассмотрены 3 </w:t>
      </w:r>
      <w:r w:rsidR="00B923A9" w:rsidRPr="00D52B27">
        <w:rPr>
          <w:color w:val="auto"/>
        </w:rPr>
        <w:t>варианта</w:t>
      </w:r>
      <w:r w:rsidR="00B06634" w:rsidRPr="00D52B27">
        <w:rPr>
          <w:color w:val="auto"/>
        </w:rPr>
        <w:t xml:space="preserve"> векторов</w:t>
      </w:r>
      <w:r w:rsidR="00B923A9" w:rsidRPr="00D52B27">
        <w:rPr>
          <w:color w:val="auto"/>
        </w:rPr>
        <w:t xml:space="preserve"> </w:t>
      </w:r>
      <w:r w:rsidR="007C72E6" w:rsidRPr="00D52B27">
        <w:rPr>
          <w:color w:val="auto"/>
        </w:rPr>
        <w:t xml:space="preserve">текстурных </w:t>
      </w:r>
      <w:r w:rsidR="00B06634" w:rsidRPr="00D52B27">
        <w:rPr>
          <w:color w:val="auto"/>
        </w:rPr>
        <w:t>признаков разной длины (таблица</w:t>
      </w:r>
      <w:r w:rsidR="00B06634">
        <w:rPr>
          <w:color w:val="auto"/>
        </w:rPr>
        <w:t xml:space="preserve"> </w:t>
      </w:r>
      <w:r w:rsidR="00AF1698">
        <w:rPr>
          <w:color w:val="auto"/>
        </w:rPr>
        <w:t>4</w:t>
      </w:r>
      <w:r w:rsidR="00B06634">
        <w:rPr>
          <w:color w:val="auto"/>
        </w:rPr>
        <w:t>).</w:t>
      </w:r>
    </w:p>
    <w:p w14:paraId="7BC88139" w14:textId="2CACCB68" w:rsidR="00B06634" w:rsidRPr="00B06634" w:rsidRDefault="00B06634" w:rsidP="00AF1698">
      <w:pPr>
        <w:pStyle w:val="af4"/>
        <w:keepNext/>
        <w:spacing w:before="240" w:after="120"/>
        <w:jc w:val="center"/>
        <w:rPr>
          <w:i w:val="0"/>
          <w:iCs w:val="0"/>
          <w:color w:val="auto"/>
          <w:sz w:val="24"/>
          <w:szCs w:val="24"/>
        </w:rPr>
      </w:pPr>
      <w:r w:rsidRPr="00BD294F">
        <w:rPr>
          <w:i w:val="0"/>
          <w:iCs w:val="0"/>
          <w:color w:val="auto"/>
          <w:sz w:val="24"/>
          <w:szCs w:val="24"/>
        </w:rPr>
        <w:t xml:space="preserve">Таблица </w:t>
      </w:r>
      <w:r w:rsidR="00AF1698">
        <w:rPr>
          <w:i w:val="0"/>
          <w:iCs w:val="0"/>
          <w:color w:val="auto"/>
          <w:sz w:val="24"/>
          <w:szCs w:val="24"/>
        </w:rPr>
        <w:t>4</w:t>
      </w:r>
      <w:r w:rsidRPr="00BD294F">
        <w:rPr>
          <w:i w:val="0"/>
          <w:iCs w:val="0"/>
          <w:color w:val="auto"/>
          <w:sz w:val="24"/>
          <w:szCs w:val="24"/>
        </w:rPr>
        <w:t xml:space="preserve">. </w:t>
      </w:r>
      <w:r>
        <w:rPr>
          <w:i w:val="0"/>
          <w:iCs w:val="0"/>
          <w:color w:val="auto"/>
          <w:sz w:val="24"/>
          <w:szCs w:val="24"/>
        </w:rPr>
        <w:t>Описание векторов текстурных признаков разной длины</w:t>
      </w:r>
    </w:p>
    <w:tbl>
      <w:tblPr>
        <w:tblStyle w:val="af6"/>
        <w:tblW w:w="0" w:type="auto"/>
        <w:jc w:val="center"/>
        <w:tblLook w:val="04A0" w:firstRow="1" w:lastRow="0" w:firstColumn="1" w:lastColumn="0" w:noHBand="0" w:noVBand="1"/>
      </w:tblPr>
      <w:tblGrid>
        <w:gridCol w:w="1696"/>
        <w:gridCol w:w="2552"/>
        <w:gridCol w:w="2580"/>
        <w:gridCol w:w="1956"/>
      </w:tblGrid>
      <w:tr w:rsidR="00B06634" w14:paraId="5D605166" w14:textId="1983534E" w:rsidTr="003662BC">
        <w:trPr>
          <w:jc w:val="center"/>
        </w:trPr>
        <w:tc>
          <w:tcPr>
            <w:tcW w:w="1696" w:type="dxa"/>
            <w:vAlign w:val="center"/>
          </w:tcPr>
          <w:p w14:paraId="5AF0477B" w14:textId="2391319B" w:rsidR="007C72E6" w:rsidRPr="003662BC" w:rsidRDefault="007C72E6" w:rsidP="007C72E6">
            <w:pPr>
              <w:pStyle w:val="O"/>
              <w:ind w:firstLine="0"/>
              <w:jc w:val="center"/>
              <w:rPr>
                <w:b/>
                <w:bCs/>
                <w:color w:val="auto"/>
                <w:sz w:val="22"/>
                <w:szCs w:val="22"/>
              </w:rPr>
            </w:pPr>
            <w:r w:rsidRPr="003662BC">
              <w:rPr>
                <w:b/>
                <w:bCs/>
                <w:color w:val="auto"/>
                <w:sz w:val="22"/>
                <w:szCs w:val="22"/>
              </w:rPr>
              <w:t>Обозначение</w:t>
            </w:r>
          </w:p>
        </w:tc>
        <w:tc>
          <w:tcPr>
            <w:tcW w:w="2552" w:type="dxa"/>
            <w:vAlign w:val="center"/>
          </w:tcPr>
          <w:p w14:paraId="4EF3176B" w14:textId="2F14E898" w:rsidR="007C72E6" w:rsidRPr="003662BC" w:rsidRDefault="00B06634" w:rsidP="007C72E6">
            <w:pPr>
              <w:pStyle w:val="O"/>
              <w:ind w:firstLine="0"/>
              <w:jc w:val="center"/>
              <w:rPr>
                <w:b/>
                <w:bCs/>
                <w:color w:val="auto"/>
                <w:sz w:val="22"/>
                <w:szCs w:val="22"/>
                <w:lang w:val="en-US"/>
              </w:rPr>
            </w:pPr>
            <w:r w:rsidRPr="003662BC">
              <w:rPr>
                <w:b/>
                <w:bCs/>
                <w:color w:val="auto"/>
                <w:sz w:val="22"/>
                <w:szCs w:val="22"/>
              </w:rPr>
              <w:t xml:space="preserve">Значения параметра </w:t>
            </w:r>
            <w:r w:rsidRPr="003662BC">
              <w:rPr>
                <w:b/>
                <w:bCs/>
                <w:color w:val="auto"/>
                <w:sz w:val="22"/>
                <w:szCs w:val="22"/>
                <w:lang w:val="en-US"/>
              </w:rPr>
              <w:t>d</w:t>
            </w:r>
          </w:p>
        </w:tc>
        <w:tc>
          <w:tcPr>
            <w:tcW w:w="2580" w:type="dxa"/>
            <w:vAlign w:val="center"/>
          </w:tcPr>
          <w:p w14:paraId="5ED646A0" w14:textId="3A008E62" w:rsidR="007C72E6" w:rsidRPr="003662BC" w:rsidRDefault="00B06634" w:rsidP="007C72E6">
            <w:pPr>
              <w:pStyle w:val="O"/>
              <w:ind w:firstLine="0"/>
              <w:jc w:val="center"/>
              <w:rPr>
                <w:b/>
                <w:bCs/>
                <w:color w:val="auto"/>
                <w:sz w:val="22"/>
                <w:szCs w:val="22"/>
              </w:rPr>
            </w:pPr>
            <w:r w:rsidRPr="003662BC">
              <w:rPr>
                <w:b/>
                <w:bCs/>
                <w:color w:val="auto"/>
                <w:sz w:val="22"/>
                <w:szCs w:val="22"/>
              </w:rPr>
              <w:t xml:space="preserve">Значения параметра </w:t>
            </w:r>
            <w:r w:rsidRPr="003662BC">
              <w:rPr>
                <w:b/>
                <w:bCs/>
                <w:sz w:val="22"/>
                <w:szCs w:val="22"/>
              </w:rPr>
              <w:sym w:font="Symbol" w:char="F06A"/>
            </w:r>
          </w:p>
        </w:tc>
        <w:tc>
          <w:tcPr>
            <w:tcW w:w="1956" w:type="dxa"/>
            <w:vAlign w:val="center"/>
          </w:tcPr>
          <w:p w14:paraId="5E1FA8EF" w14:textId="00E67132" w:rsidR="007C72E6" w:rsidRPr="003662BC" w:rsidRDefault="007C72E6" w:rsidP="007C72E6">
            <w:pPr>
              <w:pStyle w:val="O"/>
              <w:ind w:firstLine="0"/>
              <w:jc w:val="center"/>
              <w:rPr>
                <w:b/>
                <w:bCs/>
                <w:color w:val="auto"/>
                <w:sz w:val="22"/>
                <w:szCs w:val="22"/>
              </w:rPr>
            </w:pPr>
            <w:r w:rsidRPr="003662BC">
              <w:rPr>
                <w:b/>
                <w:bCs/>
                <w:color w:val="auto"/>
                <w:sz w:val="22"/>
                <w:szCs w:val="22"/>
              </w:rPr>
              <w:t>Длина вектора</w:t>
            </w:r>
          </w:p>
        </w:tc>
      </w:tr>
      <w:tr w:rsidR="00B06634" w14:paraId="03275382" w14:textId="7FA0C23F" w:rsidTr="003662BC">
        <w:trPr>
          <w:jc w:val="center"/>
        </w:trPr>
        <w:tc>
          <w:tcPr>
            <w:tcW w:w="1696" w:type="dxa"/>
            <w:vAlign w:val="center"/>
          </w:tcPr>
          <w:p w14:paraId="7EF3A3BC" w14:textId="2F4A7B3D" w:rsidR="007C72E6" w:rsidRPr="00AF1698" w:rsidRDefault="008308CD" w:rsidP="007C72E6">
            <w:pPr>
              <w:pStyle w:val="O"/>
              <w:ind w:firstLine="0"/>
              <w:jc w:val="center"/>
              <w:rPr>
                <w:color w:val="auto"/>
                <w:sz w:val="22"/>
                <w:szCs w:val="22"/>
                <w:lang w:val="en-US"/>
              </w:rPr>
            </w:pPr>
            <w:r>
              <w:rPr>
                <w:color w:val="auto"/>
                <w:sz w:val="22"/>
                <w:szCs w:val="22"/>
                <w:lang w:val="en-US"/>
              </w:rPr>
              <w:t>L</w:t>
            </w:r>
            <w:r w:rsidR="007C72E6" w:rsidRPr="00AF1698">
              <w:rPr>
                <w:color w:val="auto"/>
                <w:sz w:val="22"/>
                <w:szCs w:val="22"/>
                <w:lang w:val="en-US"/>
              </w:rPr>
              <w:t>ong</w:t>
            </w:r>
          </w:p>
        </w:tc>
        <w:tc>
          <w:tcPr>
            <w:tcW w:w="2552" w:type="dxa"/>
            <w:vAlign w:val="center"/>
          </w:tcPr>
          <w:p w14:paraId="63DD6FDD" w14:textId="43BAECAD" w:rsidR="007C72E6" w:rsidRPr="00AF1698" w:rsidRDefault="007C72E6" w:rsidP="007C72E6">
            <w:pPr>
              <w:pStyle w:val="O"/>
              <w:ind w:firstLine="0"/>
              <w:jc w:val="center"/>
              <w:rPr>
                <w:color w:val="auto"/>
                <w:sz w:val="22"/>
                <w:szCs w:val="22"/>
                <w:lang w:val="en-US"/>
              </w:rPr>
            </w:pPr>
            <m:oMathPara>
              <m:oMath>
                <m:r>
                  <w:rPr>
                    <w:rFonts w:ascii="Cambria Math" w:hAnsi="Cambria Math"/>
                    <w:color w:val="auto"/>
                    <w:sz w:val="22"/>
                    <w:szCs w:val="22"/>
                    <w:lang w:val="en-US"/>
                  </w:rPr>
                  <m:t>d={1px, 4px, 8px}</m:t>
                </m:r>
              </m:oMath>
            </m:oMathPara>
          </w:p>
        </w:tc>
        <w:tc>
          <w:tcPr>
            <w:tcW w:w="2580" w:type="dxa"/>
            <w:vAlign w:val="center"/>
          </w:tcPr>
          <w:p w14:paraId="41195038" w14:textId="0F3548A1" w:rsidR="007C72E6" w:rsidRPr="00AF1698" w:rsidRDefault="007C72E6" w:rsidP="007C72E6">
            <w:pPr>
              <w:pStyle w:val="O"/>
              <w:ind w:firstLine="0"/>
              <w:jc w:val="center"/>
              <w:rPr>
                <w:color w:val="auto"/>
                <w:sz w:val="22"/>
                <w:szCs w:val="22"/>
              </w:rPr>
            </w:pPr>
            <m:oMathPara>
              <m:oMath>
                <m:r>
                  <w:rPr>
                    <w:rFonts w:ascii="Cambria Math" w:hAnsi="Cambria Math"/>
                    <w:sz w:val="22"/>
                    <w:szCs w:val="22"/>
                    <w:lang w:val="en-US" w:eastAsia="en-US"/>
                  </w:rPr>
                  <m:t>φ={0,</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4</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2</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3π</m:t>
                    </m:r>
                  </m:num>
                  <m:den>
                    <m:r>
                      <w:rPr>
                        <w:rFonts w:ascii="Cambria Math" w:hAnsi="Cambria Math"/>
                        <w:sz w:val="22"/>
                        <w:szCs w:val="22"/>
                        <w:lang w:val="en-US" w:eastAsia="en-US"/>
                      </w:rPr>
                      <m:t>4</m:t>
                    </m:r>
                  </m:den>
                </m:f>
                <m:r>
                  <w:rPr>
                    <w:rFonts w:ascii="Cambria Math" w:hAnsi="Cambria Math"/>
                    <w:sz w:val="22"/>
                    <w:szCs w:val="22"/>
                    <w:lang w:val="en-US" w:eastAsia="en-US"/>
                  </w:rPr>
                  <m:t>}</m:t>
                </m:r>
              </m:oMath>
            </m:oMathPara>
          </w:p>
        </w:tc>
        <w:tc>
          <w:tcPr>
            <w:tcW w:w="1956" w:type="dxa"/>
            <w:vAlign w:val="center"/>
          </w:tcPr>
          <w:p w14:paraId="5548DA87" w14:textId="05CA5140" w:rsidR="007C72E6" w:rsidRPr="00AF1698" w:rsidRDefault="007C72E6" w:rsidP="007C72E6">
            <w:pPr>
              <w:pStyle w:val="O"/>
              <w:ind w:firstLine="0"/>
              <w:jc w:val="center"/>
              <w:rPr>
                <w:sz w:val="22"/>
                <w:szCs w:val="22"/>
                <w:lang w:val="en-US" w:eastAsia="en-US"/>
              </w:rPr>
            </w:pPr>
            <w:r w:rsidRPr="00AF1698">
              <w:rPr>
                <w:sz w:val="22"/>
                <w:szCs w:val="22"/>
                <w:lang w:val="en-US" w:eastAsia="en-US"/>
              </w:rPr>
              <w:t>60</w:t>
            </w:r>
          </w:p>
        </w:tc>
      </w:tr>
      <w:tr w:rsidR="00B06634" w14:paraId="6736B56A" w14:textId="66F45FC2" w:rsidTr="003662BC">
        <w:trPr>
          <w:jc w:val="center"/>
        </w:trPr>
        <w:tc>
          <w:tcPr>
            <w:tcW w:w="1696" w:type="dxa"/>
            <w:vAlign w:val="center"/>
          </w:tcPr>
          <w:p w14:paraId="626A920F" w14:textId="576691CD" w:rsidR="007C72E6" w:rsidRPr="00AF1698" w:rsidRDefault="008308CD" w:rsidP="007C72E6">
            <w:pPr>
              <w:pStyle w:val="O"/>
              <w:ind w:firstLine="0"/>
              <w:jc w:val="center"/>
              <w:rPr>
                <w:color w:val="auto"/>
                <w:sz w:val="22"/>
                <w:szCs w:val="22"/>
                <w:lang w:val="en-US"/>
              </w:rPr>
            </w:pPr>
            <w:r>
              <w:rPr>
                <w:color w:val="auto"/>
                <w:sz w:val="22"/>
                <w:szCs w:val="22"/>
                <w:lang w:val="en-US"/>
              </w:rPr>
              <w:t>M</w:t>
            </w:r>
            <w:r w:rsidR="007C72E6" w:rsidRPr="00AF1698">
              <w:rPr>
                <w:color w:val="auto"/>
                <w:sz w:val="22"/>
                <w:szCs w:val="22"/>
                <w:lang w:val="en-US"/>
              </w:rPr>
              <w:t>iddle</w:t>
            </w:r>
          </w:p>
        </w:tc>
        <w:tc>
          <w:tcPr>
            <w:tcW w:w="2552" w:type="dxa"/>
            <w:vAlign w:val="center"/>
          </w:tcPr>
          <w:p w14:paraId="2D7227C9" w14:textId="0A35381D" w:rsidR="007C72E6" w:rsidRPr="00AF1698" w:rsidRDefault="007C72E6" w:rsidP="007C72E6">
            <w:pPr>
              <w:pStyle w:val="O"/>
              <w:ind w:firstLine="0"/>
              <w:jc w:val="center"/>
              <w:rPr>
                <w:color w:val="auto"/>
                <w:sz w:val="22"/>
                <w:szCs w:val="22"/>
                <w:lang w:val="en-US"/>
              </w:rPr>
            </w:pPr>
            <m:oMathPara>
              <m:oMath>
                <m:r>
                  <w:rPr>
                    <w:rFonts w:ascii="Cambria Math" w:hAnsi="Cambria Math"/>
                    <w:color w:val="auto"/>
                    <w:sz w:val="22"/>
                    <w:szCs w:val="22"/>
                    <w:lang w:val="en-US"/>
                  </w:rPr>
                  <m:t>d={4px}</m:t>
                </m:r>
              </m:oMath>
            </m:oMathPara>
          </w:p>
        </w:tc>
        <w:tc>
          <w:tcPr>
            <w:tcW w:w="2580" w:type="dxa"/>
            <w:vAlign w:val="center"/>
          </w:tcPr>
          <w:p w14:paraId="0F6D17CC" w14:textId="0A2FEF88" w:rsidR="007C72E6" w:rsidRPr="00AF1698" w:rsidRDefault="007C72E6" w:rsidP="007C72E6">
            <w:pPr>
              <w:pStyle w:val="O"/>
              <w:ind w:firstLine="0"/>
              <w:jc w:val="center"/>
              <w:rPr>
                <w:color w:val="auto"/>
                <w:sz w:val="22"/>
                <w:szCs w:val="22"/>
              </w:rPr>
            </w:pPr>
            <m:oMathPara>
              <m:oMath>
                <m:r>
                  <w:rPr>
                    <w:rFonts w:ascii="Cambria Math" w:hAnsi="Cambria Math"/>
                    <w:sz w:val="22"/>
                    <w:szCs w:val="22"/>
                    <w:lang w:val="en-US" w:eastAsia="en-US"/>
                  </w:rPr>
                  <m:t>φ={0,</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4</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2</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3π</m:t>
                    </m:r>
                  </m:num>
                  <m:den>
                    <m:r>
                      <w:rPr>
                        <w:rFonts w:ascii="Cambria Math" w:hAnsi="Cambria Math"/>
                        <w:sz w:val="22"/>
                        <w:szCs w:val="22"/>
                        <w:lang w:val="en-US" w:eastAsia="en-US"/>
                      </w:rPr>
                      <m:t>4</m:t>
                    </m:r>
                  </m:den>
                </m:f>
                <m:r>
                  <w:rPr>
                    <w:rFonts w:ascii="Cambria Math" w:hAnsi="Cambria Math"/>
                    <w:sz w:val="22"/>
                    <w:szCs w:val="22"/>
                    <w:lang w:val="en-US" w:eastAsia="en-US"/>
                  </w:rPr>
                  <m:t>}</m:t>
                </m:r>
              </m:oMath>
            </m:oMathPara>
          </w:p>
        </w:tc>
        <w:tc>
          <w:tcPr>
            <w:tcW w:w="1956" w:type="dxa"/>
            <w:vAlign w:val="center"/>
          </w:tcPr>
          <w:p w14:paraId="480A72D6" w14:textId="1774684F" w:rsidR="007C72E6" w:rsidRPr="00AF1698" w:rsidRDefault="007C72E6" w:rsidP="007C72E6">
            <w:pPr>
              <w:pStyle w:val="O"/>
              <w:ind w:firstLine="0"/>
              <w:jc w:val="center"/>
              <w:rPr>
                <w:sz w:val="22"/>
                <w:szCs w:val="22"/>
                <w:lang w:val="en-US" w:eastAsia="en-US"/>
              </w:rPr>
            </w:pPr>
            <w:r w:rsidRPr="00AF1698">
              <w:rPr>
                <w:sz w:val="22"/>
                <w:szCs w:val="22"/>
                <w:lang w:val="en-US" w:eastAsia="en-US"/>
              </w:rPr>
              <w:t>20</w:t>
            </w:r>
          </w:p>
        </w:tc>
      </w:tr>
      <w:tr w:rsidR="00B06634" w14:paraId="4E41D883" w14:textId="53E46205" w:rsidTr="003662BC">
        <w:trPr>
          <w:trHeight w:val="406"/>
          <w:jc w:val="center"/>
        </w:trPr>
        <w:tc>
          <w:tcPr>
            <w:tcW w:w="1696" w:type="dxa"/>
            <w:vAlign w:val="center"/>
          </w:tcPr>
          <w:p w14:paraId="531F97C3" w14:textId="14F4399F" w:rsidR="007C72E6" w:rsidRPr="00AF1698" w:rsidRDefault="008308CD" w:rsidP="007C72E6">
            <w:pPr>
              <w:pStyle w:val="O"/>
              <w:ind w:firstLine="0"/>
              <w:jc w:val="center"/>
              <w:rPr>
                <w:color w:val="auto"/>
                <w:sz w:val="22"/>
                <w:szCs w:val="22"/>
                <w:lang w:val="en-US"/>
              </w:rPr>
            </w:pPr>
            <w:r>
              <w:rPr>
                <w:color w:val="auto"/>
                <w:sz w:val="22"/>
                <w:szCs w:val="22"/>
                <w:lang w:val="en-US"/>
              </w:rPr>
              <w:t>S</w:t>
            </w:r>
            <w:r w:rsidR="007C72E6" w:rsidRPr="00AF1698">
              <w:rPr>
                <w:color w:val="auto"/>
                <w:sz w:val="22"/>
                <w:szCs w:val="22"/>
                <w:lang w:val="en-US"/>
              </w:rPr>
              <w:t>hort</w:t>
            </w:r>
          </w:p>
        </w:tc>
        <w:tc>
          <w:tcPr>
            <w:tcW w:w="2552" w:type="dxa"/>
            <w:vAlign w:val="center"/>
          </w:tcPr>
          <w:p w14:paraId="7E0DE848" w14:textId="114C748E" w:rsidR="007C72E6" w:rsidRPr="00AF1698" w:rsidRDefault="007C72E6" w:rsidP="007C72E6">
            <w:pPr>
              <w:pStyle w:val="O"/>
              <w:ind w:firstLine="0"/>
              <w:jc w:val="center"/>
              <w:rPr>
                <w:color w:val="auto"/>
                <w:sz w:val="22"/>
                <w:szCs w:val="22"/>
              </w:rPr>
            </w:pPr>
            <m:oMathPara>
              <m:oMath>
                <m:r>
                  <w:rPr>
                    <w:rFonts w:ascii="Cambria Math" w:hAnsi="Cambria Math"/>
                    <w:color w:val="auto"/>
                    <w:sz w:val="22"/>
                    <w:szCs w:val="22"/>
                    <w:lang w:val="en-US"/>
                  </w:rPr>
                  <m:t>d={4px}</m:t>
                </m:r>
              </m:oMath>
            </m:oMathPara>
          </w:p>
        </w:tc>
        <w:tc>
          <w:tcPr>
            <w:tcW w:w="2580" w:type="dxa"/>
            <w:vAlign w:val="center"/>
          </w:tcPr>
          <w:p w14:paraId="76950731" w14:textId="4B9A21E8" w:rsidR="007C72E6" w:rsidRPr="00AF1698" w:rsidRDefault="007C72E6" w:rsidP="007C72E6">
            <w:pPr>
              <w:pStyle w:val="O"/>
              <w:ind w:firstLine="0"/>
              <w:jc w:val="center"/>
              <w:rPr>
                <w:color w:val="auto"/>
                <w:sz w:val="22"/>
                <w:szCs w:val="22"/>
                <w:lang w:val="en-US"/>
              </w:rPr>
            </w:pPr>
            <m:oMathPara>
              <m:oMath>
                <m:r>
                  <w:rPr>
                    <w:rFonts w:ascii="Cambria Math" w:hAnsi="Cambria Math"/>
                    <w:sz w:val="22"/>
                    <w:szCs w:val="22"/>
                    <w:lang w:val="en-US" w:eastAsia="en-US"/>
                  </w:rPr>
                  <m:t>mean[φ=</m:t>
                </m:r>
                <m:d>
                  <m:dPr>
                    <m:begChr m:val="{"/>
                    <m:endChr m:val="}"/>
                    <m:ctrlPr>
                      <w:rPr>
                        <w:rFonts w:ascii="Cambria Math" w:hAnsi="Cambria Math"/>
                        <w:i/>
                        <w:sz w:val="22"/>
                        <w:szCs w:val="22"/>
                        <w:lang w:val="en-US" w:eastAsia="en-US"/>
                      </w:rPr>
                    </m:ctrlPr>
                  </m:dPr>
                  <m:e>
                    <m:r>
                      <w:rPr>
                        <w:rFonts w:ascii="Cambria Math" w:hAnsi="Cambria Math"/>
                        <w:sz w:val="22"/>
                        <w:szCs w:val="22"/>
                        <w:lang w:val="en-US" w:eastAsia="en-US"/>
                      </w:rPr>
                      <m:t>0,</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4</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π</m:t>
                        </m:r>
                      </m:num>
                      <m:den>
                        <m:r>
                          <w:rPr>
                            <w:rFonts w:ascii="Cambria Math" w:hAnsi="Cambria Math"/>
                            <w:sz w:val="22"/>
                            <w:szCs w:val="22"/>
                            <w:lang w:val="en-US" w:eastAsia="en-US"/>
                          </w:rPr>
                          <m:t>2</m:t>
                        </m:r>
                      </m:den>
                    </m:f>
                    <m:r>
                      <w:rPr>
                        <w:rFonts w:ascii="Cambria Math" w:hAnsi="Cambria Math"/>
                        <w:sz w:val="22"/>
                        <w:szCs w:val="22"/>
                        <w:lang w:val="en-US" w:eastAsia="en-US"/>
                      </w:rPr>
                      <m:t>,</m:t>
                    </m:r>
                    <m:f>
                      <m:fPr>
                        <m:ctrlPr>
                          <w:rPr>
                            <w:rFonts w:ascii="Cambria Math" w:hAnsi="Cambria Math"/>
                            <w:i/>
                            <w:sz w:val="22"/>
                            <w:szCs w:val="22"/>
                            <w:lang w:val="en-US" w:eastAsia="en-US"/>
                          </w:rPr>
                        </m:ctrlPr>
                      </m:fPr>
                      <m:num>
                        <m:r>
                          <w:rPr>
                            <w:rFonts w:ascii="Cambria Math" w:hAnsi="Cambria Math"/>
                            <w:sz w:val="22"/>
                            <w:szCs w:val="22"/>
                            <w:lang w:val="en-US" w:eastAsia="en-US"/>
                          </w:rPr>
                          <m:t>3π</m:t>
                        </m:r>
                      </m:num>
                      <m:den>
                        <m:r>
                          <w:rPr>
                            <w:rFonts w:ascii="Cambria Math" w:hAnsi="Cambria Math"/>
                            <w:sz w:val="22"/>
                            <w:szCs w:val="22"/>
                            <w:lang w:val="en-US" w:eastAsia="en-US"/>
                          </w:rPr>
                          <m:t>4</m:t>
                        </m:r>
                      </m:den>
                    </m:f>
                  </m:e>
                </m:d>
                <m:r>
                  <w:rPr>
                    <w:rFonts w:ascii="Cambria Math" w:hAnsi="Cambria Math"/>
                    <w:sz w:val="22"/>
                    <w:szCs w:val="22"/>
                    <w:lang w:val="en-US" w:eastAsia="en-US"/>
                  </w:rPr>
                  <m:t>]</m:t>
                </m:r>
              </m:oMath>
            </m:oMathPara>
          </w:p>
        </w:tc>
        <w:tc>
          <w:tcPr>
            <w:tcW w:w="1956" w:type="dxa"/>
            <w:vAlign w:val="center"/>
          </w:tcPr>
          <w:p w14:paraId="7B913154" w14:textId="67D25DA3" w:rsidR="007C72E6" w:rsidRPr="00AF1698" w:rsidRDefault="007C72E6" w:rsidP="007C72E6">
            <w:pPr>
              <w:pStyle w:val="O"/>
              <w:ind w:firstLine="0"/>
              <w:jc w:val="center"/>
              <w:rPr>
                <w:sz w:val="22"/>
                <w:szCs w:val="22"/>
                <w:lang w:val="en-US" w:eastAsia="en-US"/>
              </w:rPr>
            </w:pPr>
            <w:r w:rsidRPr="00AF1698">
              <w:rPr>
                <w:sz w:val="22"/>
                <w:szCs w:val="22"/>
                <w:lang w:val="en-US" w:eastAsia="en-US"/>
              </w:rPr>
              <w:t>5</w:t>
            </w:r>
          </w:p>
        </w:tc>
      </w:tr>
    </w:tbl>
    <w:p w14:paraId="76D2E118" w14:textId="78533B8F" w:rsidR="00BA4512" w:rsidRDefault="00290480" w:rsidP="00053E38">
      <w:pPr>
        <w:pStyle w:val="O"/>
        <w:spacing w:before="240"/>
      </w:pPr>
      <w:r>
        <w:rPr>
          <w:color w:val="auto"/>
        </w:rPr>
        <w:t xml:space="preserve">Для текстурных признаков также протестирована возможность </w:t>
      </w:r>
      <w:r>
        <w:rPr>
          <w:color w:val="auto"/>
          <w:lang w:val="en-US"/>
        </w:rPr>
        <w:t>PDT</w:t>
      </w:r>
      <w:r>
        <w:rPr>
          <w:color w:val="auto"/>
        </w:rPr>
        <w:t>(α=2)</w:t>
      </w:r>
      <w:r w:rsidRPr="007C61E1">
        <w:rPr>
          <w:color w:val="auto"/>
        </w:rPr>
        <w:t xml:space="preserve"> </w:t>
      </w:r>
      <w:r w:rsidRPr="007C72E6">
        <w:rPr>
          <w:color w:val="auto"/>
        </w:rPr>
        <w:t xml:space="preserve">детектирования заболевания. </w:t>
      </w:r>
      <w:r w:rsidR="00BA4512">
        <w:t>Метрики качества оказались следующими:</w:t>
      </w:r>
    </w:p>
    <w:p w14:paraId="5CFFA7EC" w14:textId="26741C4E" w:rsidR="006E0DC7" w:rsidRPr="00D52B27" w:rsidRDefault="006E0DC7" w:rsidP="00AF1698">
      <w:pPr>
        <w:pStyle w:val="af4"/>
        <w:keepNext/>
        <w:spacing w:before="240" w:after="120"/>
        <w:jc w:val="center"/>
        <w:rPr>
          <w:i w:val="0"/>
          <w:iCs w:val="0"/>
          <w:color w:val="auto"/>
          <w:sz w:val="24"/>
          <w:szCs w:val="24"/>
        </w:rPr>
      </w:pPr>
      <w:r w:rsidRPr="00BD294F">
        <w:rPr>
          <w:i w:val="0"/>
          <w:iCs w:val="0"/>
          <w:color w:val="auto"/>
          <w:sz w:val="24"/>
          <w:szCs w:val="24"/>
        </w:rPr>
        <w:t xml:space="preserve">Таблица </w:t>
      </w:r>
      <w:r w:rsidR="00AF1698">
        <w:rPr>
          <w:i w:val="0"/>
          <w:iCs w:val="0"/>
          <w:color w:val="auto"/>
          <w:sz w:val="24"/>
          <w:szCs w:val="24"/>
        </w:rPr>
        <w:t>5</w:t>
      </w:r>
      <w:r w:rsidRPr="00BD294F">
        <w:rPr>
          <w:i w:val="0"/>
          <w:iCs w:val="0"/>
          <w:color w:val="auto"/>
          <w:sz w:val="24"/>
          <w:szCs w:val="24"/>
        </w:rPr>
        <w:t xml:space="preserve">. </w:t>
      </w:r>
      <w:r>
        <w:rPr>
          <w:i w:val="0"/>
          <w:iCs w:val="0"/>
          <w:color w:val="auto"/>
          <w:sz w:val="24"/>
          <w:szCs w:val="24"/>
        </w:rPr>
        <w:t xml:space="preserve">Результаты применения </w:t>
      </w:r>
      <w:r>
        <w:rPr>
          <w:i w:val="0"/>
          <w:iCs w:val="0"/>
          <w:color w:val="auto"/>
          <w:sz w:val="24"/>
          <w:szCs w:val="24"/>
          <w:lang w:val="en-US"/>
        </w:rPr>
        <w:t>PDT</w:t>
      </w:r>
      <w:r w:rsidR="00D02BFD" w:rsidRPr="00D02BFD">
        <w:rPr>
          <w:i w:val="0"/>
          <w:iCs w:val="0"/>
          <w:color w:val="auto"/>
          <w:sz w:val="24"/>
          <w:szCs w:val="24"/>
        </w:rPr>
        <w:t>(α=2)</w:t>
      </w:r>
      <w:r w:rsidR="00D02BFD" w:rsidRPr="00D02BFD">
        <w:rPr>
          <w:color w:val="auto"/>
          <w:sz w:val="24"/>
          <w:szCs w:val="24"/>
        </w:rPr>
        <w:t xml:space="preserve"> </w:t>
      </w:r>
      <w:r>
        <w:rPr>
          <w:i w:val="0"/>
          <w:iCs w:val="0"/>
          <w:color w:val="auto"/>
          <w:sz w:val="24"/>
          <w:szCs w:val="24"/>
        </w:rPr>
        <w:t xml:space="preserve">на текстурных </w:t>
      </w:r>
      <w:r w:rsidR="00D52B27">
        <w:rPr>
          <w:i w:val="0"/>
          <w:iCs w:val="0"/>
          <w:color w:val="auto"/>
          <w:sz w:val="24"/>
          <w:szCs w:val="24"/>
        </w:rPr>
        <w:t>признаках</w:t>
      </w:r>
    </w:p>
    <w:tbl>
      <w:tblPr>
        <w:tblStyle w:val="af6"/>
        <w:tblW w:w="0" w:type="auto"/>
        <w:jc w:val="center"/>
        <w:tblLook w:val="04A0" w:firstRow="1" w:lastRow="0" w:firstColumn="1" w:lastColumn="0" w:noHBand="0" w:noVBand="1"/>
      </w:tblPr>
      <w:tblGrid>
        <w:gridCol w:w="1110"/>
        <w:gridCol w:w="874"/>
        <w:gridCol w:w="851"/>
        <w:gridCol w:w="851"/>
        <w:gridCol w:w="843"/>
        <w:gridCol w:w="859"/>
        <w:gridCol w:w="855"/>
      </w:tblGrid>
      <w:tr w:rsidR="003662BC" w14:paraId="419E7589" w14:textId="77777777" w:rsidTr="003662BC">
        <w:trPr>
          <w:jc w:val="center"/>
        </w:trPr>
        <w:tc>
          <w:tcPr>
            <w:tcW w:w="1110" w:type="dxa"/>
            <w:vMerge w:val="restart"/>
            <w:vAlign w:val="center"/>
          </w:tcPr>
          <w:p w14:paraId="12DCB575" w14:textId="1BF28B82" w:rsidR="003662BC" w:rsidRPr="003662BC" w:rsidRDefault="003662BC" w:rsidP="003662BC">
            <w:pPr>
              <w:pStyle w:val="O"/>
              <w:ind w:firstLine="0"/>
              <w:jc w:val="center"/>
              <w:rPr>
                <w:b/>
                <w:bCs/>
                <w:color w:val="auto"/>
                <w:sz w:val="20"/>
                <w:szCs w:val="20"/>
              </w:rPr>
            </w:pPr>
            <w:r w:rsidRPr="003662BC">
              <w:rPr>
                <w:b/>
                <w:bCs/>
                <w:color w:val="auto"/>
                <w:sz w:val="20"/>
                <w:szCs w:val="20"/>
              </w:rPr>
              <w:t>Метрика</w:t>
            </w:r>
          </w:p>
        </w:tc>
        <w:tc>
          <w:tcPr>
            <w:tcW w:w="5133" w:type="dxa"/>
            <w:gridSpan w:val="6"/>
            <w:vAlign w:val="center"/>
          </w:tcPr>
          <w:p w14:paraId="3F7333FE" w14:textId="4761FA95" w:rsidR="003662BC" w:rsidRPr="003662BC" w:rsidRDefault="003662BC" w:rsidP="003662BC">
            <w:pPr>
              <w:pStyle w:val="O"/>
              <w:ind w:firstLine="0"/>
              <w:jc w:val="center"/>
              <w:rPr>
                <w:b/>
                <w:bCs/>
                <w:color w:val="auto"/>
                <w:sz w:val="20"/>
                <w:szCs w:val="20"/>
                <w:lang w:val="en-US"/>
              </w:rPr>
            </w:pPr>
            <w:r w:rsidRPr="003662BC">
              <w:rPr>
                <w:b/>
                <w:bCs/>
                <w:color w:val="auto"/>
                <w:sz w:val="20"/>
                <w:szCs w:val="20"/>
              </w:rPr>
              <w:t>Масштаб извлечения признаков</w:t>
            </w:r>
          </w:p>
        </w:tc>
      </w:tr>
      <w:tr w:rsidR="003662BC" w14:paraId="051AC1B1" w14:textId="77777777" w:rsidTr="003662BC">
        <w:trPr>
          <w:jc w:val="center"/>
        </w:trPr>
        <w:tc>
          <w:tcPr>
            <w:tcW w:w="1110" w:type="dxa"/>
            <w:vMerge/>
            <w:vAlign w:val="center"/>
          </w:tcPr>
          <w:p w14:paraId="715E02B2" w14:textId="77777777" w:rsidR="003662BC" w:rsidRPr="003662BC" w:rsidRDefault="003662BC" w:rsidP="003662BC">
            <w:pPr>
              <w:pStyle w:val="O"/>
              <w:ind w:firstLine="0"/>
              <w:jc w:val="center"/>
              <w:rPr>
                <w:b/>
                <w:bCs/>
                <w:color w:val="auto"/>
                <w:sz w:val="20"/>
                <w:szCs w:val="20"/>
              </w:rPr>
            </w:pPr>
          </w:p>
        </w:tc>
        <w:tc>
          <w:tcPr>
            <w:tcW w:w="2576" w:type="dxa"/>
            <w:gridSpan w:val="3"/>
            <w:vAlign w:val="center"/>
          </w:tcPr>
          <w:p w14:paraId="3E9A5B8D" w14:textId="11F7E4BC"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global</w:t>
            </w:r>
          </w:p>
        </w:tc>
        <w:tc>
          <w:tcPr>
            <w:tcW w:w="2557" w:type="dxa"/>
            <w:gridSpan w:val="3"/>
            <w:vAlign w:val="center"/>
          </w:tcPr>
          <w:p w14:paraId="42B717D9" w14:textId="6E0EC168"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local</w:t>
            </w:r>
          </w:p>
        </w:tc>
      </w:tr>
      <w:tr w:rsidR="003662BC" w14:paraId="14B8A08B" w14:textId="77777777" w:rsidTr="003662BC">
        <w:trPr>
          <w:jc w:val="center"/>
        </w:trPr>
        <w:tc>
          <w:tcPr>
            <w:tcW w:w="1110" w:type="dxa"/>
            <w:vMerge/>
            <w:vAlign w:val="center"/>
          </w:tcPr>
          <w:p w14:paraId="0A2658A2" w14:textId="77777777" w:rsidR="003662BC" w:rsidRPr="003662BC" w:rsidRDefault="003662BC" w:rsidP="003662BC">
            <w:pPr>
              <w:pStyle w:val="O"/>
              <w:ind w:firstLine="0"/>
              <w:jc w:val="center"/>
              <w:rPr>
                <w:b/>
                <w:bCs/>
                <w:color w:val="auto"/>
                <w:sz w:val="20"/>
                <w:szCs w:val="20"/>
              </w:rPr>
            </w:pPr>
          </w:p>
        </w:tc>
        <w:tc>
          <w:tcPr>
            <w:tcW w:w="874" w:type="dxa"/>
            <w:vAlign w:val="center"/>
          </w:tcPr>
          <w:p w14:paraId="6F28A727" w14:textId="4FE0B86B"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short</w:t>
            </w:r>
          </w:p>
        </w:tc>
        <w:tc>
          <w:tcPr>
            <w:tcW w:w="851" w:type="dxa"/>
            <w:vAlign w:val="center"/>
          </w:tcPr>
          <w:p w14:paraId="05A1700B" w14:textId="56145B49"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middle</w:t>
            </w:r>
          </w:p>
        </w:tc>
        <w:tc>
          <w:tcPr>
            <w:tcW w:w="851" w:type="dxa"/>
            <w:vAlign w:val="center"/>
          </w:tcPr>
          <w:p w14:paraId="1D5406A1" w14:textId="059B43D7"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long</w:t>
            </w:r>
          </w:p>
        </w:tc>
        <w:tc>
          <w:tcPr>
            <w:tcW w:w="843" w:type="dxa"/>
            <w:vAlign w:val="center"/>
          </w:tcPr>
          <w:p w14:paraId="3B8EFD8B" w14:textId="022078F4"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short</w:t>
            </w:r>
          </w:p>
        </w:tc>
        <w:tc>
          <w:tcPr>
            <w:tcW w:w="859" w:type="dxa"/>
            <w:vAlign w:val="center"/>
          </w:tcPr>
          <w:p w14:paraId="77A19A08" w14:textId="42E4BD68"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middle</w:t>
            </w:r>
          </w:p>
        </w:tc>
        <w:tc>
          <w:tcPr>
            <w:tcW w:w="855" w:type="dxa"/>
            <w:vAlign w:val="center"/>
          </w:tcPr>
          <w:p w14:paraId="638C3420" w14:textId="381B65C4" w:rsidR="003662BC" w:rsidRPr="003662BC" w:rsidRDefault="003662BC" w:rsidP="003662BC">
            <w:pPr>
              <w:pStyle w:val="O"/>
              <w:ind w:firstLine="0"/>
              <w:jc w:val="center"/>
              <w:rPr>
                <w:b/>
                <w:bCs/>
                <w:color w:val="auto"/>
                <w:sz w:val="20"/>
                <w:szCs w:val="20"/>
                <w:lang w:val="en-US"/>
              </w:rPr>
            </w:pPr>
            <w:r w:rsidRPr="003662BC">
              <w:rPr>
                <w:b/>
                <w:bCs/>
                <w:color w:val="auto"/>
                <w:sz w:val="20"/>
                <w:szCs w:val="20"/>
                <w:lang w:val="en-US"/>
              </w:rPr>
              <w:t>long</w:t>
            </w:r>
          </w:p>
        </w:tc>
      </w:tr>
      <w:tr w:rsidR="003662BC" w14:paraId="6362F524" w14:textId="77777777" w:rsidTr="00B06634">
        <w:trPr>
          <w:trHeight w:val="322"/>
          <w:jc w:val="center"/>
        </w:trPr>
        <w:tc>
          <w:tcPr>
            <w:tcW w:w="1110" w:type="dxa"/>
          </w:tcPr>
          <w:p w14:paraId="770FCF93" w14:textId="77777777" w:rsidR="003662BC" w:rsidRPr="006E0DC7" w:rsidRDefault="003662BC" w:rsidP="003662BC">
            <w:pPr>
              <w:pStyle w:val="O"/>
              <w:ind w:firstLine="0"/>
              <w:jc w:val="center"/>
              <w:rPr>
                <w:color w:val="auto"/>
                <w:sz w:val="20"/>
                <w:szCs w:val="20"/>
                <w:lang w:val="en-US"/>
              </w:rPr>
            </w:pPr>
            <w:r w:rsidRPr="006E0DC7">
              <w:rPr>
                <w:color w:val="auto"/>
                <w:sz w:val="20"/>
                <w:szCs w:val="20"/>
                <w:lang w:val="en-US"/>
              </w:rPr>
              <w:t>Precision</w:t>
            </w:r>
          </w:p>
        </w:tc>
        <w:tc>
          <w:tcPr>
            <w:tcW w:w="874" w:type="dxa"/>
          </w:tcPr>
          <w:p w14:paraId="349B2D32" w14:textId="59DD8355" w:rsidR="003662BC" w:rsidRPr="006E0DC7" w:rsidRDefault="003662BC" w:rsidP="003662BC">
            <w:pPr>
              <w:pStyle w:val="O"/>
              <w:ind w:firstLine="0"/>
              <w:jc w:val="center"/>
              <w:rPr>
                <w:color w:val="auto"/>
                <w:sz w:val="20"/>
                <w:szCs w:val="20"/>
                <w:lang w:val="en-US"/>
              </w:rPr>
            </w:pPr>
            <w:r>
              <w:rPr>
                <w:color w:val="auto"/>
                <w:sz w:val="20"/>
                <w:szCs w:val="20"/>
                <w:lang w:val="en-US"/>
              </w:rPr>
              <w:t>3</w:t>
            </w:r>
            <w:r w:rsidRPr="006E0DC7">
              <w:rPr>
                <w:color w:val="auto"/>
                <w:sz w:val="20"/>
                <w:szCs w:val="20"/>
                <w:lang w:val="en-US"/>
              </w:rPr>
              <w:t>9.</w:t>
            </w:r>
            <w:r>
              <w:rPr>
                <w:color w:val="auto"/>
                <w:sz w:val="20"/>
                <w:szCs w:val="20"/>
                <w:lang w:val="en-US"/>
              </w:rPr>
              <w:t>5</w:t>
            </w:r>
          </w:p>
        </w:tc>
        <w:tc>
          <w:tcPr>
            <w:tcW w:w="851" w:type="dxa"/>
          </w:tcPr>
          <w:p w14:paraId="28505048" w14:textId="13C024E8" w:rsidR="003662BC" w:rsidRPr="006E0DC7" w:rsidRDefault="003662BC" w:rsidP="003662BC">
            <w:pPr>
              <w:pStyle w:val="O"/>
              <w:ind w:firstLine="0"/>
              <w:jc w:val="center"/>
              <w:rPr>
                <w:color w:val="auto"/>
                <w:sz w:val="20"/>
                <w:szCs w:val="20"/>
                <w:lang w:val="en-US"/>
              </w:rPr>
            </w:pPr>
            <w:r>
              <w:rPr>
                <w:color w:val="auto"/>
                <w:sz w:val="20"/>
                <w:szCs w:val="20"/>
                <w:lang w:val="en-US"/>
              </w:rPr>
              <w:t>41.2</w:t>
            </w:r>
          </w:p>
        </w:tc>
        <w:tc>
          <w:tcPr>
            <w:tcW w:w="851" w:type="dxa"/>
          </w:tcPr>
          <w:p w14:paraId="1A57D4AD" w14:textId="2881CBD2" w:rsidR="003662BC" w:rsidRPr="006E0DC7" w:rsidRDefault="003662BC" w:rsidP="003662BC">
            <w:pPr>
              <w:pStyle w:val="O"/>
              <w:ind w:firstLine="0"/>
              <w:jc w:val="center"/>
              <w:rPr>
                <w:color w:val="auto"/>
                <w:sz w:val="20"/>
                <w:szCs w:val="20"/>
                <w:lang w:val="en-US"/>
              </w:rPr>
            </w:pPr>
            <w:r>
              <w:rPr>
                <w:color w:val="auto"/>
                <w:sz w:val="20"/>
                <w:szCs w:val="20"/>
                <w:lang w:val="en-US"/>
              </w:rPr>
              <w:t>53.8</w:t>
            </w:r>
          </w:p>
        </w:tc>
        <w:tc>
          <w:tcPr>
            <w:tcW w:w="843" w:type="dxa"/>
          </w:tcPr>
          <w:p w14:paraId="0FB450E7" w14:textId="5BA5D6FD" w:rsidR="003662BC" w:rsidRPr="006E0DC7" w:rsidRDefault="003662BC" w:rsidP="003662BC">
            <w:pPr>
              <w:pStyle w:val="O"/>
              <w:ind w:firstLine="0"/>
              <w:jc w:val="center"/>
              <w:rPr>
                <w:color w:val="auto"/>
                <w:sz w:val="20"/>
                <w:szCs w:val="20"/>
                <w:lang w:val="en-US"/>
              </w:rPr>
            </w:pPr>
            <w:r>
              <w:rPr>
                <w:color w:val="auto"/>
                <w:sz w:val="20"/>
                <w:szCs w:val="20"/>
                <w:lang w:val="en-US"/>
              </w:rPr>
              <w:t>39</w:t>
            </w:r>
            <w:r w:rsidRPr="006E0DC7">
              <w:rPr>
                <w:color w:val="auto"/>
                <w:sz w:val="20"/>
                <w:szCs w:val="20"/>
                <w:lang w:val="en-US"/>
              </w:rPr>
              <w:t>.</w:t>
            </w:r>
            <w:r>
              <w:rPr>
                <w:color w:val="auto"/>
                <w:sz w:val="20"/>
                <w:szCs w:val="20"/>
                <w:lang w:val="en-US"/>
              </w:rPr>
              <w:t>2</w:t>
            </w:r>
          </w:p>
        </w:tc>
        <w:tc>
          <w:tcPr>
            <w:tcW w:w="859" w:type="dxa"/>
          </w:tcPr>
          <w:p w14:paraId="1E6C313A" w14:textId="69B1663F" w:rsidR="003662BC" w:rsidRPr="006E0DC7" w:rsidRDefault="003662BC" w:rsidP="003662BC">
            <w:pPr>
              <w:pStyle w:val="O"/>
              <w:ind w:firstLine="0"/>
              <w:jc w:val="center"/>
              <w:rPr>
                <w:color w:val="auto"/>
                <w:sz w:val="20"/>
                <w:szCs w:val="20"/>
                <w:lang w:val="en-US"/>
              </w:rPr>
            </w:pPr>
            <w:r>
              <w:rPr>
                <w:color w:val="auto"/>
                <w:sz w:val="20"/>
                <w:szCs w:val="20"/>
                <w:lang w:val="en-US"/>
              </w:rPr>
              <w:t>41</w:t>
            </w:r>
            <w:r w:rsidRPr="006E0DC7">
              <w:rPr>
                <w:color w:val="auto"/>
                <w:sz w:val="20"/>
                <w:szCs w:val="20"/>
                <w:lang w:val="en-US"/>
              </w:rPr>
              <w:t>.1</w:t>
            </w:r>
          </w:p>
        </w:tc>
        <w:tc>
          <w:tcPr>
            <w:tcW w:w="855" w:type="dxa"/>
          </w:tcPr>
          <w:p w14:paraId="40219521" w14:textId="0F04C988" w:rsidR="003662BC" w:rsidRPr="006E0DC7" w:rsidRDefault="003662BC" w:rsidP="003662BC">
            <w:pPr>
              <w:pStyle w:val="O"/>
              <w:ind w:firstLine="0"/>
              <w:jc w:val="center"/>
              <w:rPr>
                <w:color w:val="auto"/>
                <w:sz w:val="20"/>
                <w:szCs w:val="20"/>
                <w:lang w:val="en-US"/>
              </w:rPr>
            </w:pPr>
            <w:r>
              <w:rPr>
                <w:color w:val="auto"/>
                <w:sz w:val="20"/>
                <w:szCs w:val="20"/>
                <w:lang w:val="en-US"/>
              </w:rPr>
              <w:t>54</w:t>
            </w:r>
            <w:r w:rsidRPr="006E0DC7">
              <w:rPr>
                <w:color w:val="auto"/>
                <w:sz w:val="20"/>
                <w:szCs w:val="20"/>
                <w:lang w:val="en-US"/>
              </w:rPr>
              <w:t>.</w:t>
            </w:r>
            <w:r>
              <w:rPr>
                <w:color w:val="auto"/>
                <w:sz w:val="20"/>
                <w:szCs w:val="20"/>
                <w:lang w:val="en-US"/>
              </w:rPr>
              <w:t>2</w:t>
            </w:r>
          </w:p>
        </w:tc>
      </w:tr>
      <w:tr w:rsidR="003662BC" w14:paraId="559E55BC" w14:textId="77777777" w:rsidTr="00B06634">
        <w:trPr>
          <w:trHeight w:val="321"/>
          <w:jc w:val="center"/>
        </w:trPr>
        <w:tc>
          <w:tcPr>
            <w:tcW w:w="1110" w:type="dxa"/>
          </w:tcPr>
          <w:p w14:paraId="66636455" w14:textId="77777777" w:rsidR="003662BC" w:rsidRPr="006E0DC7" w:rsidRDefault="003662BC" w:rsidP="003662BC">
            <w:pPr>
              <w:pStyle w:val="O"/>
              <w:ind w:firstLine="0"/>
              <w:jc w:val="center"/>
              <w:rPr>
                <w:sz w:val="20"/>
                <w:szCs w:val="20"/>
                <w:lang w:val="en-US"/>
              </w:rPr>
            </w:pPr>
            <w:r w:rsidRPr="006E0DC7">
              <w:rPr>
                <w:sz w:val="20"/>
                <w:szCs w:val="20"/>
                <w:lang w:val="en-US"/>
              </w:rPr>
              <w:t>Recall</w:t>
            </w:r>
          </w:p>
        </w:tc>
        <w:tc>
          <w:tcPr>
            <w:tcW w:w="874" w:type="dxa"/>
          </w:tcPr>
          <w:p w14:paraId="0E0CED32" w14:textId="64F3DF11" w:rsidR="003662BC" w:rsidRPr="006E0DC7" w:rsidRDefault="003662BC" w:rsidP="003662BC">
            <w:pPr>
              <w:pStyle w:val="O"/>
              <w:ind w:firstLine="0"/>
              <w:jc w:val="center"/>
              <w:rPr>
                <w:sz w:val="20"/>
                <w:szCs w:val="20"/>
                <w:lang w:val="en-US"/>
              </w:rPr>
            </w:pPr>
            <w:r>
              <w:rPr>
                <w:sz w:val="20"/>
                <w:szCs w:val="20"/>
                <w:lang w:val="en-US"/>
              </w:rPr>
              <w:t>86</w:t>
            </w:r>
            <w:r w:rsidRPr="006E0DC7">
              <w:rPr>
                <w:sz w:val="20"/>
                <w:szCs w:val="20"/>
                <w:lang w:val="en-US"/>
              </w:rPr>
              <w:t>.0</w:t>
            </w:r>
          </w:p>
        </w:tc>
        <w:tc>
          <w:tcPr>
            <w:tcW w:w="851" w:type="dxa"/>
          </w:tcPr>
          <w:p w14:paraId="11F86A6A" w14:textId="16E6407A" w:rsidR="003662BC" w:rsidRPr="006E0DC7" w:rsidRDefault="003662BC" w:rsidP="003662BC">
            <w:pPr>
              <w:pStyle w:val="O"/>
              <w:ind w:firstLine="0"/>
              <w:jc w:val="center"/>
              <w:rPr>
                <w:sz w:val="20"/>
                <w:szCs w:val="20"/>
                <w:lang w:val="en-US"/>
              </w:rPr>
            </w:pPr>
            <w:r>
              <w:rPr>
                <w:sz w:val="20"/>
                <w:szCs w:val="20"/>
                <w:lang w:val="en-US"/>
              </w:rPr>
              <w:t>84.6</w:t>
            </w:r>
          </w:p>
        </w:tc>
        <w:tc>
          <w:tcPr>
            <w:tcW w:w="851" w:type="dxa"/>
          </w:tcPr>
          <w:p w14:paraId="66F32EF8" w14:textId="791FCBF3" w:rsidR="003662BC" w:rsidRPr="006E0DC7" w:rsidRDefault="003662BC" w:rsidP="003662BC">
            <w:pPr>
              <w:pStyle w:val="O"/>
              <w:ind w:firstLine="0"/>
              <w:jc w:val="center"/>
              <w:rPr>
                <w:sz w:val="20"/>
                <w:szCs w:val="20"/>
                <w:lang w:val="en-US"/>
              </w:rPr>
            </w:pPr>
            <w:r>
              <w:rPr>
                <w:sz w:val="20"/>
                <w:szCs w:val="20"/>
                <w:lang w:val="en-US"/>
              </w:rPr>
              <w:t>82</w:t>
            </w:r>
            <w:r w:rsidRPr="006E0DC7">
              <w:rPr>
                <w:sz w:val="20"/>
                <w:szCs w:val="20"/>
                <w:lang w:val="en-US"/>
              </w:rPr>
              <w:t>.</w:t>
            </w:r>
            <w:r>
              <w:rPr>
                <w:sz w:val="20"/>
                <w:szCs w:val="20"/>
                <w:lang w:val="en-US"/>
              </w:rPr>
              <w:t>0</w:t>
            </w:r>
          </w:p>
        </w:tc>
        <w:tc>
          <w:tcPr>
            <w:tcW w:w="843" w:type="dxa"/>
          </w:tcPr>
          <w:p w14:paraId="273CB71D" w14:textId="5DBE12AD" w:rsidR="003662BC" w:rsidRPr="006E0DC7" w:rsidRDefault="003662BC" w:rsidP="003662BC">
            <w:pPr>
              <w:pStyle w:val="O"/>
              <w:ind w:firstLine="0"/>
              <w:jc w:val="center"/>
              <w:rPr>
                <w:sz w:val="20"/>
                <w:szCs w:val="20"/>
                <w:lang w:val="en-US"/>
              </w:rPr>
            </w:pPr>
            <w:r>
              <w:rPr>
                <w:sz w:val="20"/>
                <w:szCs w:val="20"/>
                <w:lang w:val="en-US"/>
              </w:rPr>
              <w:t>88</w:t>
            </w:r>
            <w:r w:rsidRPr="006E0DC7">
              <w:rPr>
                <w:sz w:val="20"/>
                <w:szCs w:val="20"/>
                <w:lang w:val="en-US"/>
              </w:rPr>
              <w:t>.6</w:t>
            </w:r>
          </w:p>
        </w:tc>
        <w:tc>
          <w:tcPr>
            <w:tcW w:w="859" w:type="dxa"/>
          </w:tcPr>
          <w:p w14:paraId="73907A7D" w14:textId="1764E4A7" w:rsidR="003662BC" w:rsidRPr="006E0DC7" w:rsidRDefault="003662BC" w:rsidP="003662BC">
            <w:pPr>
              <w:pStyle w:val="O"/>
              <w:ind w:firstLine="0"/>
              <w:jc w:val="center"/>
              <w:rPr>
                <w:sz w:val="20"/>
                <w:szCs w:val="20"/>
                <w:lang w:val="en-US"/>
              </w:rPr>
            </w:pPr>
            <w:r>
              <w:rPr>
                <w:sz w:val="20"/>
                <w:szCs w:val="20"/>
                <w:lang w:val="en-US"/>
              </w:rPr>
              <w:t>88.8</w:t>
            </w:r>
          </w:p>
        </w:tc>
        <w:tc>
          <w:tcPr>
            <w:tcW w:w="855" w:type="dxa"/>
          </w:tcPr>
          <w:p w14:paraId="20F44240" w14:textId="4E389CAA" w:rsidR="003662BC" w:rsidRPr="006E0DC7" w:rsidRDefault="003662BC" w:rsidP="003662BC">
            <w:pPr>
              <w:pStyle w:val="O"/>
              <w:ind w:firstLine="0"/>
              <w:jc w:val="center"/>
              <w:rPr>
                <w:sz w:val="20"/>
                <w:szCs w:val="20"/>
              </w:rPr>
            </w:pPr>
            <w:r>
              <w:rPr>
                <w:sz w:val="20"/>
                <w:szCs w:val="20"/>
                <w:lang w:val="en-US"/>
              </w:rPr>
              <w:t>85</w:t>
            </w:r>
            <w:r w:rsidRPr="006E0DC7">
              <w:rPr>
                <w:sz w:val="20"/>
                <w:szCs w:val="20"/>
              </w:rPr>
              <w:t>.3</w:t>
            </w:r>
          </w:p>
        </w:tc>
      </w:tr>
      <w:tr w:rsidR="003662BC" w14:paraId="7910394F" w14:textId="77777777" w:rsidTr="00B06634">
        <w:trPr>
          <w:trHeight w:val="321"/>
          <w:jc w:val="center"/>
        </w:trPr>
        <w:tc>
          <w:tcPr>
            <w:tcW w:w="1110" w:type="dxa"/>
          </w:tcPr>
          <w:p w14:paraId="364BE7E3" w14:textId="77777777" w:rsidR="003662BC" w:rsidRPr="006E0DC7" w:rsidRDefault="003662BC" w:rsidP="003662BC">
            <w:pPr>
              <w:pStyle w:val="O"/>
              <w:ind w:firstLine="0"/>
              <w:jc w:val="center"/>
              <w:rPr>
                <w:sz w:val="20"/>
                <w:szCs w:val="20"/>
                <w:lang w:val="en-US"/>
              </w:rPr>
            </w:pPr>
            <w:r w:rsidRPr="006E0DC7">
              <w:rPr>
                <w:sz w:val="20"/>
                <w:szCs w:val="20"/>
                <w:lang w:val="en-US"/>
              </w:rPr>
              <w:t>F-score</w:t>
            </w:r>
          </w:p>
        </w:tc>
        <w:tc>
          <w:tcPr>
            <w:tcW w:w="874" w:type="dxa"/>
          </w:tcPr>
          <w:p w14:paraId="190BBA19" w14:textId="0B927837" w:rsidR="003662BC" w:rsidRPr="006E0DC7" w:rsidRDefault="003662BC" w:rsidP="003662BC">
            <w:pPr>
              <w:pStyle w:val="O"/>
              <w:ind w:firstLine="0"/>
              <w:jc w:val="center"/>
              <w:rPr>
                <w:sz w:val="20"/>
                <w:szCs w:val="20"/>
                <w:lang w:val="en-US"/>
              </w:rPr>
            </w:pPr>
            <w:r>
              <w:rPr>
                <w:sz w:val="20"/>
                <w:szCs w:val="20"/>
                <w:lang w:val="en-US"/>
              </w:rPr>
              <w:t>54</w:t>
            </w:r>
            <w:r w:rsidRPr="006E0DC7">
              <w:rPr>
                <w:sz w:val="20"/>
                <w:szCs w:val="20"/>
                <w:lang w:val="en-US"/>
              </w:rPr>
              <w:t>.</w:t>
            </w:r>
            <w:r>
              <w:rPr>
                <w:sz w:val="20"/>
                <w:szCs w:val="20"/>
                <w:lang w:val="en-US"/>
              </w:rPr>
              <w:t>2</w:t>
            </w:r>
          </w:p>
        </w:tc>
        <w:tc>
          <w:tcPr>
            <w:tcW w:w="851" w:type="dxa"/>
          </w:tcPr>
          <w:p w14:paraId="4B75CAEA" w14:textId="7EBF5860" w:rsidR="003662BC" w:rsidRPr="006E0DC7" w:rsidRDefault="003662BC" w:rsidP="003662BC">
            <w:pPr>
              <w:pStyle w:val="O"/>
              <w:ind w:firstLine="0"/>
              <w:jc w:val="center"/>
              <w:rPr>
                <w:sz w:val="20"/>
                <w:szCs w:val="20"/>
              </w:rPr>
            </w:pPr>
            <w:r>
              <w:rPr>
                <w:sz w:val="20"/>
                <w:szCs w:val="20"/>
                <w:lang w:val="en-US"/>
              </w:rPr>
              <w:t>5</w:t>
            </w:r>
            <w:r>
              <w:rPr>
                <w:sz w:val="20"/>
                <w:szCs w:val="20"/>
              </w:rPr>
              <w:t>5</w:t>
            </w:r>
            <w:r w:rsidRPr="006E0DC7">
              <w:rPr>
                <w:sz w:val="20"/>
                <w:szCs w:val="20"/>
                <w:lang w:val="en-US"/>
              </w:rPr>
              <w:t>.</w:t>
            </w:r>
            <w:r>
              <w:rPr>
                <w:sz w:val="20"/>
                <w:szCs w:val="20"/>
                <w:lang w:val="en-US"/>
              </w:rPr>
              <w:t>4</w:t>
            </w:r>
          </w:p>
        </w:tc>
        <w:tc>
          <w:tcPr>
            <w:tcW w:w="851" w:type="dxa"/>
          </w:tcPr>
          <w:p w14:paraId="1A64E3F8" w14:textId="796A773A" w:rsidR="003662BC" w:rsidRPr="006E0DC7" w:rsidRDefault="003662BC" w:rsidP="003662BC">
            <w:pPr>
              <w:pStyle w:val="O"/>
              <w:ind w:firstLine="0"/>
              <w:jc w:val="center"/>
              <w:rPr>
                <w:sz w:val="20"/>
                <w:szCs w:val="20"/>
                <w:lang w:val="en-US"/>
              </w:rPr>
            </w:pPr>
            <w:r w:rsidRPr="006E0DC7">
              <w:rPr>
                <w:sz w:val="20"/>
                <w:szCs w:val="20"/>
                <w:lang w:val="en-US"/>
              </w:rPr>
              <w:t>6</w:t>
            </w:r>
            <w:r>
              <w:rPr>
                <w:sz w:val="20"/>
                <w:szCs w:val="20"/>
                <w:lang w:val="en-US"/>
              </w:rPr>
              <w:t>5</w:t>
            </w:r>
            <w:r w:rsidRPr="006E0DC7">
              <w:rPr>
                <w:sz w:val="20"/>
                <w:szCs w:val="20"/>
                <w:lang w:val="en-US"/>
              </w:rPr>
              <w:t>.</w:t>
            </w:r>
            <w:r>
              <w:rPr>
                <w:sz w:val="20"/>
                <w:szCs w:val="20"/>
                <w:lang w:val="en-US"/>
              </w:rPr>
              <w:t>1</w:t>
            </w:r>
          </w:p>
        </w:tc>
        <w:tc>
          <w:tcPr>
            <w:tcW w:w="843" w:type="dxa"/>
          </w:tcPr>
          <w:p w14:paraId="23D8A3BD" w14:textId="504A83F0" w:rsidR="003662BC" w:rsidRPr="006E0DC7" w:rsidRDefault="003662BC" w:rsidP="003662BC">
            <w:pPr>
              <w:pStyle w:val="O"/>
              <w:ind w:firstLine="0"/>
              <w:jc w:val="center"/>
              <w:rPr>
                <w:sz w:val="20"/>
                <w:szCs w:val="20"/>
                <w:lang w:val="en-US"/>
              </w:rPr>
            </w:pPr>
            <w:r>
              <w:rPr>
                <w:sz w:val="20"/>
                <w:szCs w:val="20"/>
                <w:lang w:val="en-US"/>
              </w:rPr>
              <w:t>5</w:t>
            </w:r>
            <w:r w:rsidRPr="006E0DC7">
              <w:rPr>
                <w:sz w:val="20"/>
                <w:szCs w:val="20"/>
                <w:lang w:val="en-US"/>
              </w:rPr>
              <w:t>4.6</w:t>
            </w:r>
          </w:p>
        </w:tc>
        <w:tc>
          <w:tcPr>
            <w:tcW w:w="859" w:type="dxa"/>
          </w:tcPr>
          <w:p w14:paraId="191FC413" w14:textId="78AC5CC4" w:rsidR="003662BC" w:rsidRPr="006E0DC7" w:rsidRDefault="003662BC" w:rsidP="003662BC">
            <w:pPr>
              <w:pStyle w:val="O"/>
              <w:ind w:firstLine="0"/>
              <w:jc w:val="center"/>
              <w:rPr>
                <w:sz w:val="20"/>
                <w:szCs w:val="20"/>
                <w:lang w:val="en-US"/>
              </w:rPr>
            </w:pPr>
            <w:r w:rsidRPr="006E0DC7">
              <w:rPr>
                <w:sz w:val="20"/>
                <w:szCs w:val="20"/>
                <w:lang w:val="en-US"/>
              </w:rPr>
              <w:t>6</w:t>
            </w:r>
            <w:r>
              <w:rPr>
                <w:sz w:val="20"/>
                <w:szCs w:val="20"/>
                <w:lang w:val="en-US"/>
              </w:rPr>
              <w:t>4</w:t>
            </w:r>
            <w:r w:rsidRPr="006E0DC7">
              <w:rPr>
                <w:sz w:val="20"/>
                <w:szCs w:val="20"/>
                <w:lang w:val="en-US"/>
              </w:rPr>
              <w:t>.9</w:t>
            </w:r>
          </w:p>
        </w:tc>
        <w:tc>
          <w:tcPr>
            <w:tcW w:w="855" w:type="dxa"/>
          </w:tcPr>
          <w:p w14:paraId="71EF0142" w14:textId="61D6BFED" w:rsidR="003662BC" w:rsidRPr="006E0DC7" w:rsidRDefault="003662BC" w:rsidP="003662BC">
            <w:pPr>
              <w:pStyle w:val="O"/>
              <w:ind w:firstLine="0"/>
              <w:jc w:val="center"/>
              <w:rPr>
                <w:sz w:val="20"/>
                <w:szCs w:val="20"/>
              </w:rPr>
            </w:pPr>
            <w:r w:rsidRPr="006E0DC7">
              <w:rPr>
                <w:sz w:val="20"/>
                <w:szCs w:val="20"/>
                <w:lang w:val="en-US"/>
              </w:rPr>
              <w:t>6</w:t>
            </w:r>
            <w:r>
              <w:rPr>
                <w:sz w:val="20"/>
                <w:szCs w:val="20"/>
                <w:lang w:val="en-US"/>
              </w:rPr>
              <w:t>6</w:t>
            </w:r>
            <w:r w:rsidRPr="006E0DC7">
              <w:rPr>
                <w:sz w:val="20"/>
                <w:szCs w:val="20"/>
                <w:lang w:val="en-US"/>
              </w:rPr>
              <w:t>.</w:t>
            </w:r>
            <w:r>
              <w:rPr>
                <w:sz w:val="20"/>
                <w:szCs w:val="20"/>
                <w:lang w:val="en-US"/>
              </w:rPr>
              <w:t>3</w:t>
            </w:r>
          </w:p>
        </w:tc>
      </w:tr>
    </w:tbl>
    <w:p w14:paraId="402CB785" w14:textId="33FE7A6D" w:rsidR="00580D38" w:rsidRDefault="00A85FE8" w:rsidP="00290480">
      <w:pPr>
        <w:pStyle w:val="O"/>
        <w:spacing w:before="240"/>
        <w:rPr>
          <w:sz w:val="20"/>
          <w:szCs w:val="20"/>
        </w:rPr>
      </w:pPr>
      <w:r>
        <w:t xml:space="preserve">Для текстурных признаков использование глобальных или </w:t>
      </w:r>
      <w:r w:rsidR="00A67980">
        <w:t xml:space="preserve">усредненных </w:t>
      </w:r>
      <w:r>
        <w:t xml:space="preserve">локальных данных не оказало никакого влияния. С точки зрения длины вектора можно заметить, что с увеличением числа признаков растет </w:t>
      </w:r>
      <w:r>
        <w:rPr>
          <w:lang w:val="en-US"/>
        </w:rPr>
        <w:t>Precision</w:t>
      </w:r>
      <w:r w:rsidRPr="00A85FE8">
        <w:t xml:space="preserve">, </w:t>
      </w:r>
      <w:r>
        <w:t>как и ожидалось</w:t>
      </w:r>
      <w:r w:rsidRPr="00A85FE8">
        <w:t>,</w:t>
      </w:r>
      <w:r>
        <w:t xml:space="preserve"> но падает </w:t>
      </w:r>
      <w:r>
        <w:rPr>
          <w:lang w:val="en-US"/>
        </w:rPr>
        <w:t>Recall</w:t>
      </w:r>
      <w:r w:rsidRPr="00A85FE8">
        <w:t>.</w:t>
      </w:r>
      <w:r>
        <w:t xml:space="preserve"> Падение </w:t>
      </w:r>
      <w:r>
        <w:rPr>
          <w:lang w:val="en-US"/>
        </w:rPr>
        <w:t>Recall</w:t>
      </w:r>
      <w:r w:rsidRPr="00A85FE8">
        <w:t xml:space="preserve"> </w:t>
      </w:r>
      <w:r>
        <w:t xml:space="preserve">происходит за счет того, </w:t>
      </w:r>
      <w:r w:rsidR="00D02BFD">
        <w:t xml:space="preserve">что </w:t>
      </w:r>
      <w:r w:rsidR="00D02BFD">
        <w:rPr>
          <w:lang w:val="en-US"/>
        </w:rPr>
        <w:t>PDT</w:t>
      </w:r>
      <w:r w:rsidR="00D02BFD" w:rsidRPr="00D02BFD">
        <w:t xml:space="preserve"> </w:t>
      </w:r>
      <w:r w:rsidR="00D02BFD">
        <w:t xml:space="preserve">отсекает все больше здоровых растений, все признаки которых лежат вне диапазонов соответствующих распределений. Чтобы избежать падения </w:t>
      </w:r>
      <w:r w:rsidR="00D02BFD">
        <w:rPr>
          <w:lang w:val="en-US"/>
        </w:rPr>
        <w:t>Recall</w:t>
      </w:r>
      <w:r w:rsidR="00D02BFD" w:rsidRPr="00D02BFD">
        <w:t xml:space="preserve"> </w:t>
      </w:r>
      <w:r w:rsidR="00D02BFD">
        <w:t xml:space="preserve">следует расширить диапазоны, но это приведет к падению </w:t>
      </w:r>
      <w:r w:rsidR="00D02BFD">
        <w:rPr>
          <w:lang w:val="en-US"/>
        </w:rPr>
        <w:t>Precision</w:t>
      </w:r>
      <w:r w:rsidR="00D02BFD" w:rsidRPr="00D02BFD">
        <w:t xml:space="preserve">. </w:t>
      </w:r>
      <w:r w:rsidR="00D02BFD">
        <w:t xml:space="preserve">Таком образом, </w:t>
      </w:r>
      <w:r w:rsidR="00D02BFD">
        <w:rPr>
          <w:lang w:val="en-US"/>
        </w:rPr>
        <w:t>PDT</w:t>
      </w:r>
      <w:r w:rsidR="00D02BFD" w:rsidRPr="00D02BFD">
        <w:t xml:space="preserve"> </w:t>
      </w:r>
      <w:r w:rsidR="00D02BFD">
        <w:t xml:space="preserve">не способно решать задачу детектирования, поэтому и с задачей классификации оно не справится. </w:t>
      </w:r>
      <w:r w:rsidR="00AE4523">
        <w:t>Исследование влияния длины векторов текстурных признаков проведем на более мощных алгоритмах классификации.</w:t>
      </w:r>
      <w:r w:rsidR="006F06F4" w:rsidRPr="006F06F4">
        <w:rPr>
          <w:sz w:val="20"/>
          <w:szCs w:val="20"/>
        </w:rPr>
        <w:t xml:space="preserve"> </w:t>
      </w:r>
    </w:p>
    <w:p w14:paraId="34FFAB2D" w14:textId="77777777" w:rsidR="00A418D3" w:rsidRPr="00F37F69" w:rsidRDefault="00A418D3" w:rsidP="00A418D3">
      <w:pPr>
        <w:pStyle w:val="31"/>
        <w:numPr>
          <w:ilvl w:val="2"/>
          <w:numId w:val="1"/>
        </w:numPr>
        <w:ind w:left="709"/>
      </w:pPr>
      <w:bookmarkStart w:id="236" w:name="_Toc74818558"/>
      <w:r>
        <w:t>Описание полного вектора признаков</w:t>
      </w:r>
      <w:bookmarkEnd w:id="236"/>
    </w:p>
    <w:p w14:paraId="4F56AA13" w14:textId="77777777" w:rsidR="00A418D3" w:rsidRDefault="00A418D3" w:rsidP="00A418D3">
      <w:pPr>
        <w:pStyle w:val="O"/>
      </w:pPr>
      <w:r w:rsidRPr="00B62B11">
        <w:t>Для анализа изображений выбран следующий вектор признаков:</w:t>
      </w:r>
      <w:r>
        <w:t xml:space="preserve"> </w:t>
      </w:r>
    </w:p>
    <w:tbl>
      <w:tblPr>
        <w:tblW w:w="9634" w:type="dxa"/>
        <w:tblLook w:val="01E0" w:firstRow="1" w:lastRow="1" w:firstColumn="1" w:lastColumn="1" w:noHBand="0" w:noVBand="0"/>
      </w:tblPr>
      <w:tblGrid>
        <w:gridCol w:w="8987"/>
        <w:gridCol w:w="647"/>
      </w:tblGrid>
      <w:tr w:rsidR="00A418D3" w:rsidRPr="00EB717A" w14:paraId="1D617C0E" w14:textId="77777777" w:rsidTr="00973C73">
        <w:tc>
          <w:tcPr>
            <w:tcW w:w="8987" w:type="dxa"/>
            <w:hideMark/>
          </w:tcPr>
          <w:p w14:paraId="4AC774BE" w14:textId="77777777" w:rsidR="00A418D3" w:rsidRPr="00355348" w:rsidRDefault="00A418D3" w:rsidP="00973C73">
            <w:pPr>
              <w:pStyle w:val="O"/>
              <w:rPr>
                <w:iCs/>
                <w:sz w:val="22"/>
                <w:szCs w:val="22"/>
              </w:rPr>
            </w:pPr>
            <m:oMathPara>
              <m:oMath>
                <m:r>
                  <m:rPr>
                    <m:sty m:val="p"/>
                  </m:rPr>
                  <w:rPr>
                    <w:rFonts w:ascii="Cambria Math" w:hAnsi="Cambria Math"/>
                    <w:sz w:val="22"/>
                    <w:szCs w:val="22"/>
                    <w:lang w:val="en-US"/>
                  </w:rPr>
                  <m:t>ALL</m:t>
                </m:r>
                <m:r>
                  <m:rPr>
                    <m:sty m:val="p"/>
                  </m:rPr>
                  <w:rPr>
                    <w:rFonts w:ascii="Cambria Math" w:hAnsi="Cambria Math"/>
                    <w:sz w:val="22"/>
                    <w:szCs w:val="22"/>
                  </w:rPr>
                  <m:t>=</m:t>
                </m:r>
                <m:d>
                  <m:dPr>
                    <m:begChr m:val="["/>
                    <m:endChr m:val="]"/>
                    <m:ctrlPr>
                      <w:rPr>
                        <w:rFonts w:ascii="Cambria Math" w:hAnsi="Cambria Math"/>
                        <w:iCs/>
                        <w:sz w:val="22"/>
                        <w:szCs w:val="22"/>
                      </w:rPr>
                    </m:ctrlPr>
                  </m:dPr>
                  <m:e>
                    <m:r>
                      <m:rPr>
                        <m:sty m:val="p"/>
                      </m:rPr>
                      <w:rPr>
                        <w:rFonts w:ascii="Cambria Math" w:hAnsi="Cambria Math"/>
                        <w:sz w:val="22"/>
                        <w:szCs w:val="22"/>
                        <w:lang w:val="en-US" w:eastAsia="en-US"/>
                      </w:rPr>
                      <m:t>STAT</m:t>
                    </m:r>
                    <m:r>
                      <m:rPr>
                        <m:sty m:val="p"/>
                      </m:rPr>
                      <w:rPr>
                        <w:rFonts w:ascii="Cambria Math" w:hAnsi="Cambria Math"/>
                        <w:sz w:val="22"/>
                        <w:szCs w:val="22"/>
                      </w:rPr>
                      <m:t>, HIST,GLCM</m:t>
                    </m:r>
                  </m:e>
                </m:d>
              </m:oMath>
            </m:oMathPara>
          </w:p>
        </w:tc>
        <w:tc>
          <w:tcPr>
            <w:tcW w:w="647" w:type="dxa"/>
            <w:vAlign w:val="center"/>
          </w:tcPr>
          <w:p w14:paraId="60D66EB2" w14:textId="77777777" w:rsidR="00A418D3" w:rsidRPr="00EB717A" w:rsidRDefault="00A418D3" w:rsidP="00082889">
            <w:pPr>
              <w:pStyle w:val="af3"/>
              <w:numPr>
                <w:ilvl w:val="0"/>
                <w:numId w:val="4"/>
              </w:numPr>
              <w:spacing w:line="360" w:lineRule="auto"/>
              <w:jc w:val="right"/>
              <w:rPr>
                <w:i/>
                <w:sz w:val="24"/>
                <w:lang w:val="en-US" w:eastAsia="en-US"/>
              </w:rPr>
            </w:pPr>
          </w:p>
        </w:tc>
      </w:tr>
    </w:tbl>
    <w:p w14:paraId="3FE0F350" w14:textId="15B71101" w:rsidR="00290480" w:rsidRDefault="00A418D3" w:rsidP="00A418D3">
      <w:pPr>
        <w:pStyle w:val="O"/>
        <w:ind w:firstLine="0"/>
      </w:pPr>
      <w:r w:rsidRPr="00B62B11">
        <w:t>составленный</w:t>
      </w:r>
      <w:r w:rsidRPr="0034549C">
        <w:t xml:space="preserve"> </w:t>
      </w:r>
      <w:r w:rsidRPr="00B62B11">
        <w:t>из</w:t>
      </w:r>
      <w:r>
        <w:t xml:space="preserve"> 3-</w:t>
      </w:r>
      <w:r>
        <w:rPr>
          <w:lang w:val="en-US"/>
        </w:rPr>
        <w:t>x</w:t>
      </w:r>
      <w:r w:rsidRPr="00BA4512">
        <w:t xml:space="preserve"> </w:t>
      </w:r>
      <w:r>
        <w:t>групп признаков</w:t>
      </w:r>
      <w:r w:rsidRPr="0034549C">
        <w:t>:</w:t>
      </w:r>
      <w:r>
        <w:t xml:space="preserve"> </w:t>
      </w:r>
    </w:p>
    <w:p w14:paraId="2B140BB7" w14:textId="77777777" w:rsidR="00290480" w:rsidRDefault="00290480">
      <w:pPr>
        <w:spacing w:after="160" w:line="259" w:lineRule="auto"/>
        <w:rPr>
          <w:color w:val="0D0D0D" w:themeColor="text1" w:themeTint="F2"/>
        </w:rPr>
      </w:pPr>
      <w:r>
        <w:br w:type="page"/>
      </w:r>
    </w:p>
    <w:p w14:paraId="030FF1AC" w14:textId="77777777" w:rsidR="00A418D3" w:rsidRDefault="00A418D3" w:rsidP="00A418D3">
      <w:pPr>
        <w:pStyle w:val="O"/>
        <w:ind w:firstLine="0"/>
      </w:pPr>
    </w:p>
    <w:p w14:paraId="33E30FD1" w14:textId="77777777" w:rsidR="00A418D3" w:rsidRPr="00171F8E" w:rsidRDefault="00A418D3" w:rsidP="00082889">
      <w:pPr>
        <w:pStyle w:val="O"/>
        <w:numPr>
          <w:ilvl w:val="1"/>
          <w:numId w:val="10"/>
        </w:numPr>
      </w:pPr>
      <w:r w:rsidRPr="00171F8E">
        <w:t>Статистически</w:t>
      </w:r>
      <w:r>
        <w:t>х</w:t>
      </w:r>
      <w:r w:rsidRPr="00171F8E">
        <w:t xml:space="preserve"> характеристик изображения:</w:t>
      </w:r>
    </w:p>
    <w:tbl>
      <w:tblPr>
        <w:tblW w:w="9634" w:type="dxa"/>
        <w:tblLook w:val="01E0" w:firstRow="1" w:lastRow="1" w:firstColumn="1" w:lastColumn="1" w:noHBand="0" w:noVBand="0"/>
      </w:tblPr>
      <w:tblGrid>
        <w:gridCol w:w="8987"/>
        <w:gridCol w:w="647"/>
      </w:tblGrid>
      <w:tr w:rsidR="00A418D3" w:rsidRPr="00EB717A" w14:paraId="565362FE" w14:textId="77777777" w:rsidTr="00973C73">
        <w:tc>
          <w:tcPr>
            <w:tcW w:w="8987" w:type="dxa"/>
            <w:hideMark/>
          </w:tcPr>
          <w:p w14:paraId="28E290E8" w14:textId="77777777" w:rsidR="00A418D3" w:rsidRPr="00355348" w:rsidRDefault="00A418D3" w:rsidP="00973C73">
            <w:pPr>
              <w:pStyle w:val="af3"/>
              <w:spacing w:line="360" w:lineRule="auto"/>
              <w:ind w:left="885" w:firstLine="0"/>
              <w:jc w:val="center"/>
              <w:rPr>
                <w:rFonts w:ascii="Cambria Math" w:hAnsi="Cambria Math"/>
                <w:sz w:val="22"/>
                <w:szCs w:val="22"/>
                <w:lang w:val="en-US" w:eastAsia="en-US"/>
                <w:oMath/>
              </w:rPr>
            </w:pPr>
            <m:oMathPara>
              <m:oMath>
                <m:r>
                  <m:rPr>
                    <m:sty m:val="p"/>
                  </m:rPr>
                  <w:rPr>
                    <w:rFonts w:ascii="Cambria Math" w:hAnsi="Cambria Math"/>
                    <w:sz w:val="22"/>
                    <w:szCs w:val="22"/>
                    <w:lang w:val="en-US" w:eastAsia="en-US"/>
                  </w:rPr>
                  <m:t>STAT</m:t>
                </m:r>
                <m:r>
                  <m:rPr>
                    <m:sty m:val="p"/>
                  </m:rPr>
                  <w:rPr>
                    <w:rFonts w:ascii="Cambria Math" w:hAnsi="Cambria Math"/>
                    <w:sz w:val="22"/>
                    <w:szCs w:val="22"/>
                    <w:lang w:val="ru-RU" w:eastAsia="en-US"/>
                  </w:rPr>
                  <m:t>=</m:t>
                </m:r>
                <m:d>
                  <m:dPr>
                    <m:begChr m:val="["/>
                    <m:endChr m:val="]"/>
                    <m:ctrlPr>
                      <w:rPr>
                        <w:rFonts w:ascii="Cambria Math" w:hAnsi="Cambria Math"/>
                        <w:iCs/>
                        <w:sz w:val="22"/>
                        <w:szCs w:val="22"/>
                        <w:lang w:val="ru-RU" w:eastAsia="en-US"/>
                      </w:rPr>
                    </m:ctrlPr>
                  </m:dPr>
                  <m:e>
                    <m:r>
                      <m:rPr>
                        <m:sty m:val="p"/>
                      </m:rPr>
                      <w:rPr>
                        <w:rFonts w:ascii="Cambria Math" w:hAnsi="Cambria Math"/>
                        <w:sz w:val="22"/>
                        <w:szCs w:val="22"/>
                        <w:lang w:val="en-US" w:eastAsia="en-US"/>
                      </w:rPr>
                      <m:t>mean</m:t>
                    </m:r>
                    <m:r>
                      <m:rPr>
                        <m:sty m:val="p"/>
                      </m:rPr>
                      <w:rPr>
                        <w:rFonts w:ascii="Cambria Math" w:hAnsi="Cambria Math"/>
                        <w:sz w:val="22"/>
                        <w:szCs w:val="22"/>
                        <w:lang w:val="ru-RU" w:eastAsia="en-US"/>
                      </w:rPr>
                      <m:t xml:space="preserve">, std, </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max</m:t>
                        </m:r>
                        <m:r>
                          <m:rPr>
                            <m:sty m:val="p"/>
                          </m:rPr>
                          <w:rPr>
                            <w:rFonts w:ascii="Cambria Math" w:hAnsi="Cambria Math"/>
                            <w:sz w:val="22"/>
                            <w:szCs w:val="22"/>
                            <w:lang w:val="ru-RU" w:eastAsia="en-US"/>
                          </w:rPr>
                          <m:t>-</m:t>
                        </m:r>
                        <m:r>
                          <m:rPr>
                            <m:sty m:val="p"/>
                          </m:rPr>
                          <w:rPr>
                            <w:rFonts w:ascii="Cambria Math" w:hAnsi="Cambria Math"/>
                            <w:sz w:val="22"/>
                            <w:szCs w:val="22"/>
                            <w:lang w:val="en-US" w:eastAsia="en-US"/>
                          </w:rPr>
                          <m:t>mean</m:t>
                        </m:r>
                      </m:num>
                      <m:den>
                        <m:r>
                          <m:rPr>
                            <m:sty m:val="p"/>
                          </m:rPr>
                          <w:rPr>
                            <w:rFonts w:ascii="Cambria Math" w:hAnsi="Cambria Math"/>
                            <w:sz w:val="22"/>
                            <w:szCs w:val="22"/>
                            <w:lang w:val="en-US" w:eastAsia="en-US"/>
                          </w:rPr>
                          <m:t>std</m:t>
                        </m:r>
                      </m:den>
                    </m:f>
                    <m:r>
                      <m:rPr>
                        <m:sty m:val="p"/>
                      </m:rPr>
                      <w:rPr>
                        <w:rFonts w:ascii="Cambria Math" w:hAnsi="Cambria Math"/>
                        <w:sz w:val="22"/>
                        <w:szCs w:val="22"/>
                        <w:lang w:val="ru-RU" w:eastAsia="en-US"/>
                      </w:rPr>
                      <m:t xml:space="preserve">, </m:t>
                    </m:r>
                    <m:f>
                      <m:fPr>
                        <m:ctrlPr>
                          <w:rPr>
                            <w:rFonts w:ascii="Cambria Math" w:hAnsi="Cambria Math"/>
                            <w:iCs/>
                            <w:sz w:val="22"/>
                            <w:szCs w:val="22"/>
                            <w:lang w:val="en-US" w:eastAsia="en-US"/>
                          </w:rPr>
                        </m:ctrlPr>
                      </m:fPr>
                      <m:num>
                        <m:r>
                          <m:rPr>
                            <m:sty m:val="p"/>
                          </m:rPr>
                          <w:rPr>
                            <w:rFonts w:ascii="Cambria Math" w:hAnsi="Cambria Math"/>
                            <w:sz w:val="22"/>
                            <w:szCs w:val="22"/>
                            <w:lang w:val="en-US" w:eastAsia="en-US"/>
                          </w:rPr>
                          <m:t>mean</m:t>
                        </m:r>
                        <m:r>
                          <m:rPr>
                            <m:sty m:val="p"/>
                          </m:rPr>
                          <w:rPr>
                            <w:rFonts w:ascii="Cambria Math" w:hAnsi="Cambria Math"/>
                            <w:sz w:val="22"/>
                            <w:szCs w:val="22"/>
                            <w:lang w:val="ru-RU" w:eastAsia="en-US"/>
                          </w:rPr>
                          <m:t>-</m:t>
                        </m:r>
                        <m:r>
                          <m:rPr>
                            <m:sty m:val="p"/>
                          </m:rPr>
                          <w:rPr>
                            <w:rFonts w:ascii="Cambria Math" w:hAnsi="Cambria Math"/>
                            <w:sz w:val="22"/>
                            <w:szCs w:val="22"/>
                            <w:lang w:val="en-US" w:eastAsia="en-US"/>
                          </w:rPr>
                          <m:t>min</m:t>
                        </m:r>
                      </m:num>
                      <m:den>
                        <m:r>
                          <m:rPr>
                            <m:sty m:val="p"/>
                          </m:rPr>
                          <w:rPr>
                            <w:rFonts w:ascii="Cambria Math" w:hAnsi="Cambria Math"/>
                            <w:sz w:val="22"/>
                            <w:szCs w:val="22"/>
                            <w:lang w:val="en-US" w:eastAsia="en-US"/>
                          </w:rPr>
                          <m:t>std</m:t>
                        </m:r>
                      </m:den>
                    </m:f>
                    <m:r>
                      <m:rPr>
                        <m:sty m:val="p"/>
                      </m:rPr>
                      <w:rPr>
                        <w:rFonts w:ascii="Cambria Math" w:hAnsi="Cambria Math"/>
                        <w:sz w:val="22"/>
                        <w:szCs w:val="22"/>
                        <w:lang w:val="ru-RU" w:eastAsia="en-US"/>
                      </w:rPr>
                      <m:t xml:space="preserve"> </m:t>
                    </m:r>
                  </m:e>
                </m:d>
                <m:r>
                  <w:rPr>
                    <w:rFonts w:ascii="Cambria Math" w:hAnsi="Cambria Math"/>
                    <w:sz w:val="22"/>
                    <w:szCs w:val="22"/>
                    <w:lang w:val="ru-RU" w:eastAsia="en-US"/>
                  </w:rPr>
                  <m:t>,</m:t>
                </m:r>
              </m:oMath>
            </m:oMathPara>
          </w:p>
        </w:tc>
        <w:tc>
          <w:tcPr>
            <w:tcW w:w="647" w:type="dxa"/>
            <w:vAlign w:val="center"/>
          </w:tcPr>
          <w:p w14:paraId="16DDCECE" w14:textId="77777777" w:rsidR="00A418D3" w:rsidRPr="00E5281F" w:rsidRDefault="00A418D3" w:rsidP="00082889">
            <w:pPr>
              <w:pStyle w:val="af3"/>
              <w:numPr>
                <w:ilvl w:val="0"/>
                <w:numId w:val="4"/>
              </w:numPr>
              <w:spacing w:line="360" w:lineRule="auto"/>
              <w:jc w:val="right"/>
              <w:rPr>
                <w:i/>
                <w:sz w:val="24"/>
                <w:lang w:val="ru-RU" w:eastAsia="en-US"/>
              </w:rPr>
            </w:pPr>
          </w:p>
        </w:tc>
      </w:tr>
    </w:tbl>
    <w:p w14:paraId="58097FEA" w14:textId="3BDEBBE6" w:rsidR="00A418D3" w:rsidRPr="003E0576" w:rsidRDefault="00A418D3" w:rsidP="00A418D3">
      <w:pPr>
        <w:pStyle w:val="O"/>
        <w:ind w:left="644" w:firstLine="0"/>
      </w:pPr>
      <w:r>
        <w:t>г</w:t>
      </w:r>
      <w:r w:rsidRPr="00B62B11">
        <w:t xml:space="preserve">де </w:t>
      </w:r>
      <w:r w:rsidRPr="00710E89">
        <w:rPr>
          <w:lang w:val="en-US"/>
        </w:rPr>
        <w:t>m</w:t>
      </w:r>
      <w:r w:rsidRPr="00710E89">
        <w:t>ean</w:t>
      </w:r>
      <w:r w:rsidRPr="00B62B11">
        <w:t xml:space="preserve">, </w:t>
      </w:r>
      <w:r>
        <w:rPr>
          <w:lang w:val="en-US"/>
        </w:rPr>
        <w:t>std</w:t>
      </w:r>
      <w:r w:rsidRPr="00710E89">
        <w:t xml:space="preserve">, </w:t>
      </w:r>
      <w:r w:rsidRPr="00710E89">
        <w:rPr>
          <w:lang w:val="en-US"/>
        </w:rPr>
        <w:t>m</w:t>
      </w:r>
      <w:r w:rsidRPr="00710E89">
        <w:t>ax</w:t>
      </w:r>
      <w:r w:rsidRPr="00B62B11">
        <w:t xml:space="preserve">, </w:t>
      </w:r>
      <w:r w:rsidRPr="00710E89">
        <w:rPr>
          <w:lang w:val="en-US"/>
        </w:rPr>
        <w:t>m</w:t>
      </w:r>
      <w:r w:rsidRPr="00710E89">
        <w:t>in</w:t>
      </w:r>
      <w:r w:rsidRPr="00B62B11">
        <w:t xml:space="preserve"> </w:t>
      </w:r>
      <w:r w:rsidR="00D52B27">
        <w:t>–</w:t>
      </w:r>
      <w:r w:rsidRPr="00B62B11">
        <w:t xml:space="preserve"> среднее</w:t>
      </w:r>
      <w:r w:rsidR="00D52B27">
        <w:t xml:space="preserve">, </w:t>
      </w:r>
      <w:r w:rsidRPr="00B62B11">
        <w:t>стандартн</w:t>
      </w:r>
      <w:r>
        <w:t>ое</w:t>
      </w:r>
      <w:r w:rsidRPr="00B62B11">
        <w:t xml:space="preserve"> отклонени</w:t>
      </w:r>
      <w:r>
        <w:t>е</w:t>
      </w:r>
      <w:r w:rsidR="00D52B27">
        <w:t xml:space="preserve">, </w:t>
      </w:r>
      <w:r w:rsidR="00D52B27" w:rsidRPr="00B62B11">
        <w:t>максимальное</w:t>
      </w:r>
      <w:r w:rsidR="00D52B27">
        <w:t xml:space="preserve"> и</w:t>
      </w:r>
      <w:r w:rsidR="00D52B27" w:rsidRPr="00B62B11">
        <w:t xml:space="preserve"> минимальное значения</w:t>
      </w:r>
      <w:r w:rsidRPr="00B62B11">
        <w:t xml:space="preserve"> </w:t>
      </w:r>
      <w:r w:rsidR="00D52B27">
        <w:t xml:space="preserve">пикселей </w:t>
      </w:r>
      <w:r w:rsidRPr="00B62B11">
        <w:t>изображения</w:t>
      </w:r>
      <w:r w:rsidRPr="00BA4512">
        <w:t>.</w:t>
      </w:r>
      <w:r>
        <w:t xml:space="preserve"> Максимальное и минимальное значения подвергаются стандартизации.</w:t>
      </w:r>
    </w:p>
    <w:p w14:paraId="7F7D2572" w14:textId="77777777" w:rsidR="00A418D3" w:rsidRDefault="00A418D3" w:rsidP="00082889">
      <w:pPr>
        <w:pStyle w:val="O"/>
        <w:numPr>
          <w:ilvl w:val="1"/>
          <w:numId w:val="10"/>
        </w:numPr>
      </w:pPr>
      <w:r w:rsidRPr="00341DDB">
        <w:t>Нормированной гистограммы квантованного изображения</w:t>
      </w:r>
      <w:r w:rsidRPr="00467CEB">
        <w:t xml:space="preserve"> </w:t>
      </w:r>
      <w:r>
        <w:rPr>
          <w:lang w:val="en-US"/>
        </w:rPr>
        <w:t>Q</w:t>
      </w:r>
      <w:r w:rsidRPr="00467CEB">
        <w:t xml:space="preserve">: </w:t>
      </w:r>
    </w:p>
    <w:tbl>
      <w:tblPr>
        <w:tblW w:w="9634" w:type="dxa"/>
        <w:tblLook w:val="01E0" w:firstRow="1" w:lastRow="1" w:firstColumn="1" w:lastColumn="1" w:noHBand="0" w:noVBand="0"/>
      </w:tblPr>
      <w:tblGrid>
        <w:gridCol w:w="8987"/>
        <w:gridCol w:w="647"/>
      </w:tblGrid>
      <w:tr w:rsidR="00A418D3" w:rsidRPr="00EB717A" w14:paraId="2B3498A8" w14:textId="77777777" w:rsidTr="00973C73">
        <w:tc>
          <w:tcPr>
            <w:tcW w:w="8987" w:type="dxa"/>
            <w:hideMark/>
          </w:tcPr>
          <w:p w14:paraId="7F1286C3" w14:textId="4F1E3E23" w:rsidR="00A418D3" w:rsidRPr="00355348" w:rsidRDefault="00A418D3" w:rsidP="00973C73">
            <w:pPr>
              <w:pStyle w:val="af3"/>
              <w:spacing w:line="360" w:lineRule="auto"/>
              <w:ind w:left="885" w:firstLine="0"/>
              <w:jc w:val="center"/>
              <w:rPr>
                <w:rFonts w:ascii="Cambria Math" w:hAnsi="Cambria Math"/>
                <w:sz w:val="22"/>
                <w:szCs w:val="22"/>
                <w:lang w:val="en-US" w:eastAsia="en-US"/>
                <w:oMath/>
              </w:rPr>
            </w:pPr>
            <m:oMathPara>
              <m:oMath>
                <m:r>
                  <m:rPr>
                    <m:sty m:val="p"/>
                  </m:rPr>
                  <w:rPr>
                    <w:rFonts w:ascii="Cambria Math" w:hAnsi="Cambria Math"/>
                    <w:sz w:val="22"/>
                    <w:szCs w:val="22"/>
                  </w:rPr>
                  <m:t>HIST=</m:t>
                </m:r>
                <m:d>
                  <m:dPr>
                    <m:begChr m:val="["/>
                    <m:endChr m:val="]"/>
                    <m:ctrlPr>
                      <w:rPr>
                        <w:rFonts w:ascii="Cambria Math" w:hAnsi="Cambria Math"/>
                        <w:iCs/>
                        <w:sz w:val="22"/>
                        <w:szCs w:val="22"/>
                      </w:rPr>
                    </m:ctrlPr>
                  </m:dPr>
                  <m:e>
                    <m:r>
                      <m:rPr>
                        <m:sty m:val="p"/>
                      </m:rPr>
                      <w:rPr>
                        <w:rFonts w:ascii="Cambria Math" w:hAnsi="Cambria Math"/>
                        <w:sz w:val="22"/>
                        <w:szCs w:val="22"/>
                      </w:rPr>
                      <m:t>N</m:t>
                    </m:r>
                    <m:d>
                      <m:dPr>
                        <m:ctrlPr>
                          <w:rPr>
                            <w:rFonts w:ascii="Cambria Math" w:hAnsi="Cambria Math"/>
                            <w:iCs/>
                            <w:sz w:val="22"/>
                            <w:szCs w:val="22"/>
                          </w:rPr>
                        </m:ctrlPr>
                      </m:dPr>
                      <m:e>
                        <m:sSub>
                          <m:sSubPr>
                            <m:ctrlPr>
                              <w:rPr>
                                <w:rFonts w:ascii="Cambria Math" w:hAnsi="Cambria Math"/>
                                <w:iCs/>
                                <w:sz w:val="22"/>
                                <w:szCs w:val="22"/>
                              </w:rPr>
                            </m:ctrlPr>
                          </m:sSubPr>
                          <m:e>
                            <m:r>
                              <m:rPr>
                                <m:sty m:val="p"/>
                              </m:rPr>
                              <w:rPr>
                                <w:rFonts w:ascii="Cambria Math" w:hAnsi="Cambria Math"/>
                                <w:sz w:val="22"/>
                                <w:szCs w:val="22"/>
                              </w:rPr>
                              <m:t>Q</m:t>
                            </m:r>
                          </m:e>
                          <m:sub>
                            <m:r>
                              <m:rPr>
                                <m:sty m:val="p"/>
                              </m:rPr>
                              <w:rPr>
                                <w:rFonts w:ascii="Cambria Math" w:hAnsi="Cambria Math"/>
                                <w:sz w:val="22"/>
                                <w:szCs w:val="22"/>
                              </w:rPr>
                              <m:t>i</m:t>
                            </m:r>
                          </m:sub>
                        </m:sSub>
                      </m:e>
                    </m:d>
                  </m:e>
                </m:d>
                <m:r>
                  <m:rPr>
                    <m:sty m:val="p"/>
                  </m:rPr>
                  <w:rPr>
                    <w:rFonts w:ascii="Cambria Math" w:hAnsi="Cambria Math"/>
                    <w:sz w:val="22"/>
                    <w:szCs w:val="22"/>
                    <w:lang w:val="ru-RU" w:eastAsia="en-US"/>
                  </w:rPr>
                  <m:t>,</m:t>
                </m:r>
                <m:r>
                  <m:rPr>
                    <m:sty m:val="p"/>
                  </m:rPr>
                  <w:rPr>
                    <w:rFonts w:ascii="Cambria Math" w:hAnsi="Cambria Math"/>
                    <w:sz w:val="22"/>
                    <w:szCs w:val="22"/>
                    <w:lang w:val="ru-RU"/>
                  </w:rPr>
                  <m:t xml:space="preserve">  </m:t>
                </m:r>
                <m:r>
                  <m:rPr>
                    <m:sty m:val="p"/>
                  </m:rPr>
                  <w:rPr>
                    <w:rFonts w:ascii="Cambria Math" w:hAnsi="Cambria Math"/>
                    <w:sz w:val="22"/>
                    <w:szCs w:val="22"/>
                    <w:lang w:val="en-US"/>
                  </w:rPr>
                  <m:t>i</m:t>
                </m:r>
                <m:r>
                  <m:rPr>
                    <m:sty m:val="p"/>
                  </m:rPr>
                  <w:rPr>
                    <w:rFonts w:ascii="Cambria Math" w:hAnsi="Cambria Math"/>
                    <w:sz w:val="22"/>
                    <w:szCs w:val="22"/>
                  </w:rPr>
                  <m:t>=</m:t>
                </m:r>
                <m:acc>
                  <m:accPr>
                    <m:chr m:val="̅"/>
                    <m:ctrlPr>
                      <w:rPr>
                        <w:rFonts w:ascii="Cambria Math" w:hAnsi="Cambria Math"/>
                        <w:iCs/>
                        <w:sz w:val="22"/>
                        <w:szCs w:val="22"/>
                      </w:rPr>
                    </m:ctrlPr>
                  </m:accPr>
                  <m:e>
                    <m:r>
                      <w:rPr>
                        <w:rFonts w:ascii="Cambria Math" w:hAnsi="Cambria Math"/>
                        <w:sz w:val="22"/>
                        <w:szCs w:val="22"/>
                      </w:rPr>
                      <m:t>0</m:t>
                    </m:r>
                    <m:r>
                      <m:rPr>
                        <m:sty m:val="p"/>
                      </m:rPr>
                      <w:rPr>
                        <w:rFonts w:ascii="Cambria Math" w:hAnsi="Cambria Math"/>
                        <w:sz w:val="22"/>
                        <w:szCs w:val="22"/>
                      </w:rPr>
                      <m:t>,3</m:t>
                    </m:r>
                  </m:e>
                </m:acc>
                <m:r>
                  <w:rPr>
                    <w:rFonts w:ascii="Cambria Math" w:hAnsi="Cambria Math"/>
                    <w:sz w:val="22"/>
                    <w:szCs w:val="22"/>
                    <w:lang w:val="en-US" w:eastAsia="en-US"/>
                  </w:rPr>
                  <m:t>,</m:t>
                </m:r>
              </m:oMath>
            </m:oMathPara>
          </w:p>
        </w:tc>
        <w:tc>
          <w:tcPr>
            <w:tcW w:w="647" w:type="dxa"/>
            <w:vAlign w:val="center"/>
          </w:tcPr>
          <w:p w14:paraId="04C8ECE4" w14:textId="77777777" w:rsidR="00A418D3" w:rsidRPr="00E5281F" w:rsidRDefault="00A418D3" w:rsidP="00082889">
            <w:pPr>
              <w:pStyle w:val="af3"/>
              <w:numPr>
                <w:ilvl w:val="0"/>
                <w:numId w:val="4"/>
              </w:numPr>
              <w:spacing w:line="360" w:lineRule="auto"/>
              <w:jc w:val="right"/>
              <w:rPr>
                <w:i/>
                <w:sz w:val="24"/>
                <w:lang w:val="ru-RU" w:eastAsia="en-US"/>
              </w:rPr>
            </w:pPr>
          </w:p>
        </w:tc>
      </w:tr>
    </w:tbl>
    <w:p w14:paraId="67262F72" w14:textId="1AF069B6" w:rsidR="00A418D3" w:rsidRDefault="00A418D3" w:rsidP="00A418D3">
      <w:pPr>
        <w:pStyle w:val="O"/>
        <w:ind w:left="644" w:firstLine="0"/>
      </w:pPr>
      <w:r w:rsidRPr="00B62B11">
        <w:t xml:space="preserve">где </w:t>
      </w:r>
      <m:oMath>
        <m:r>
          <w:rPr>
            <w:rFonts w:ascii="Cambria Math" w:hAnsi="Cambria Math"/>
            <w:lang w:val="en-US"/>
          </w:rPr>
          <m:t>N</m:t>
        </m:r>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r>
          <w:rPr>
            <w:rFonts w:ascii="Cambria Math" w:hAnsi="Cambria Math"/>
          </w:rPr>
          <m:t>)</m:t>
        </m:r>
      </m:oMath>
      <w:r w:rsidRPr="00E2748E">
        <w:t xml:space="preserve"> </w:t>
      </w:r>
      <w:r w:rsidRPr="00B62B11">
        <w:t xml:space="preserve">- нормированное </w:t>
      </w:r>
      <w:r>
        <w:t xml:space="preserve">значения </w:t>
      </w:r>
      <w:r w:rsidRPr="00B62B11">
        <w:t xml:space="preserve">уровня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oMath>
      <w:r w:rsidRPr="00B62B11">
        <w:t xml:space="preserve"> </w:t>
      </w:r>
      <w:r w:rsidR="00D52B27">
        <w:t>(</w:t>
      </w:r>
      <w:r w:rsidR="00290480">
        <w:t>7</w:t>
      </w:r>
      <w:r w:rsidR="00D52B27">
        <w:t xml:space="preserve">) </w:t>
      </w:r>
      <w:r>
        <w:t>изображения.</w:t>
      </w:r>
    </w:p>
    <w:p w14:paraId="44323086" w14:textId="0DA61771" w:rsidR="00A418D3" w:rsidRDefault="00A418D3" w:rsidP="00082889">
      <w:pPr>
        <w:pStyle w:val="O"/>
        <w:numPr>
          <w:ilvl w:val="1"/>
          <w:numId w:val="10"/>
        </w:numPr>
      </w:pPr>
      <w:r>
        <w:t>Текстурных</w:t>
      </w:r>
      <w:r w:rsidRPr="00B62B11">
        <w:t xml:space="preserve"> GLCM</w:t>
      </w:r>
      <w:r>
        <w:t xml:space="preserve"> признаков</w:t>
      </w:r>
      <w:r w:rsidRPr="00B62B11">
        <w:t xml:space="preserve"> квантованного изображения</w:t>
      </w:r>
      <w:r w:rsidRPr="00A418D3">
        <w:t xml:space="preserve"> </w:t>
      </w:r>
      <w:r>
        <w:rPr>
          <w:lang w:val="en-US"/>
        </w:rPr>
        <w:t>Q</w:t>
      </w:r>
      <w:r w:rsidRPr="00A418D3">
        <w:t>:</w:t>
      </w:r>
    </w:p>
    <w:tbl>
      <w:tblPr>
        <w:tblW w:w="9634" w:type="dxa"/>
        <w:tblLook w:val="01E0" w:firstRow="1" w:lastRow="1" w:firstColumn="1" w:lastColumn="1" w:noHBand="0" w:noVBand="0"/>
      </w:tblPr>
      <w:tblGrid>
        <w:gridCol w:w="8987"/>
        <w:gridCol w:w="647"/>
      </w:tblGrid>
      <w:tr w:rsidR="00A418D3" w:rsidRPr="00E86145" w14:paraId="749A5745" w14:textId="77777777" w:rsidTr="00973C73">
        <w:tc>
          <w:tcPr>
            <w:tcW w:w="8987" w:type="dxa"/>
            <w:hideMark/>
          </w:tcPr>
          <w:p w14:paraId="547C4AA9" w14:textId="2DC1D44E" w:rsidR="00A418D3" w:rsidRPr="00290480" w:rsidRDefault="00A418D3" w:rsidP="00973C73">
            <w:pPr>
              <w:pStyle w:val="af3"/>
              <w:spacing w:line="360" w:lineRule="auto"/>
              <w:ind w:left="885" w:firstLine="0"/>
              <w:jc w:val="center"/>
              <w:rPr>
                <w:rFonts w:ascii="Cambria Math" w:hAnsi="Cambria Math"/>
                <w:sz w:val="22"/>
                <w:szCs w:val="22"/>
                <w:lang w:val="en-US" w:eastAsia="en-US"/>
                <w:oMath/>
              </w:rPr>
            </w:pPr>
            <m:oMathPara>
              <m:oMath>
                <m:r>
                  <m:rPr>
                    <m:sty m:val="p"/>
                  </m:rPr>
                  <w:rPr>
                    <w:rFonts w:ascii="Cambria Math" w:hAnsi="Cambria Math"/>
                    <w:sz w:val="22"/>
                    <w:szCs w:val="22"/>
                  </w:rPr>
                  <m:t>GLCM=</m:t>
                </m:r>
                <m:sSub>
                  <m:sSubPr>
                    <m:ctrlPr>
                      <w:rPr>
                        <w:rFonts w:ascii="Cambria Math" w:hAnsi="Cambria Math"/>
                        <w:sz w:val="22"/>
                        <w:szCs w:val="22"/>
                      </w:rPr>
                    </m:ctrlPr>
                  </m:sSubPr>
                  <m:e>
                    <m:d>
                      <m:dPr>
                        <m:begChr m:val="["/>
                        <m:endChr m:val="]"/>
                        <m:ctrlPr>
                          <w:rPr>
                            <w:rFonts w:ascii="Cambria Math" w:hAnsi="Cambria Math"/>
                            <w:sz w:val="22"/>
                            <w:szCs w:val="22"/>
                          </w:rPr>
                        </m:ctrlPr>
                      </m:dPr>
                      <m:e>
                        <m:r>
                          <m:rPr>
                            <m:sty m:val="p"/>
                          </m:rPr>
                          <w:rPr>
                            <w:rFonts w:ascii="Cambria Math" w:hAnsi="Cambria Math"/>
                            <w:sz w:val="22"/>
                            <w:szCs w:val="22"/>
                            <w:lang w:val="en-US"/>
                          </w:rPr>
                          <m:t>CON</m:t>
                        </m:r>
                        <m:r>
                          <m:rPr>
                            <m:sty m:val="p"/>
                          </m:rPr>
                          <w:rPr>
                            <w:rFonts w:ascii="Cambria Math" w:hAnsi="Cambria Math"/>
                            <w:sz w:val="22"/>
                            <w:szCs w:val="22"/>
                          </w:rPr>
                          <m:t>, HOM,ENG,COR, ENT</m:t>
                        </m:r>
                      </m:e>
                    </m:d>
                  </m:e>
                  <m:sub>
                    <m:r>
                      <m:rPr>
                        <m:sty m:val="p"/>
                      </m:rPr>
                      <w:rPr>
                        <w:rFonts w:ascii="Cambria Math" w:hAnsi="Cambria Math"/>
                        <w:sz w:val="22"/>
                        <w:szCs w:val="22"/>
                      </w:rPr>
                      <m:t>d,φ</m:t>
                    </m:r>
                  </m:sub>
                </m:sSub>
              </m:oMath>
            </m:oMathPara>
          </w:p>
        </w:tc>
        <w:tc>
          <w:tcPr>
            <w:tcW w:w="647" w:type="dxa"/>
            <w:vAlign w:val="center"/>
          </w:tcPr>
          <w:p w14:paraId="3F492843" w14:textId="77777777" w:rsidR="00A418D3" w:rsidRPr="00E86145" w:rsidRDefault="00A418D3" w:rsidP="00082889">
            <w:pPr>
              <w:pStyle w:val="af3"/>
              <w:numPr>
                <w:ilvl w:val="0"/>
                <w:numId w:val="4"/>
              </w:numPr>
              <w:spacing w:line="360" w:lineRule="auto"/>
              <w:jc w:val="right"/>
              <w:rPr>
                <w:iCs/>
                <w:sz w:val="24"/>
                <w:lang w:val="ru-RU" w:eastAsia="en-US"/>
              </w:rPr>
            </w:pPr>
          </w:p>
        </w:tc>
      </w:tr>
    </w:tbl>
    <w:p w14:paraId="26A6AA29" w14:textId="63629E84" w:rsidR="00D52B27" w:rsidRDefault="00A418D3" w:rsidP="00D52B27">
      <w:pPr>
        <w:pStyle w:val="O"/>
        <w:ind w:left="708" w:firstLine="1"/>
      </w:pPr>
      <w:r>
        <w:t>GLCM-матрица</w:t>
      </w:r>
      <w:r w:rsidRPr="00A418D3">
        <w:t xml:space="preserve"> </w:t>
      </w:r>
      <w:r>
        <w:t>вычисляется для каждого угла и расстояния квантованного изображения имеет размер 4x4. Всего в работе рассмотрено 3 расстояния и 4 направления (</w:t>
      </w:r>
      <w:r w:rsidR="001C5A9A" w:rsidRPr="001C5A9A">
        <w:t>8</w:t>
      </w:r>
      <w:r>
        <w:t>). Поэтому каждый</w:t>
      </w:r>
      <w:r w:rsidR="00B42D25" w:rsidRPr="00811E6F">
        <w:t xml:space="preserve"> </w:t>
      </w:r>
      <w:r w:rsidR="00B42D25">
        <w:t>из</w:t>
      </w:r>
      <w:r>
        <w:t xml:space="preserve"> 5 текстурных признаков </w:t>
      </w:r>
      <w:r w:rsidR="001C5A9A" w:rsidRPr="001C5A9A">
        <w:t>(</w:t>
      </w:r>
      <w:r w:rsidR="001C5A9A" w:rsidRPr="00811E6F">
        <w:t>1</w:t>
      </w:r>
      <w:r w:rsidR="001C5A9A" w:rsidRPr="001C5A9A">
        <w:t>)</w:t>
      </w:r>
      <w:r w:rsidR="001C5A9A" w:rsidRPr="00811E6F">
        <w:t xml:space="preserve">-(5) </w:t>
      </w:r>
      <w:r>
        <w:t>представлен 12 числами</w:t>
      </w:r>
      <w:r w:rsidRPr="0083380F">
        <w:t>.</w:t>
      </w:r>
    </w:p>
    <w:p w14:paraId="2B43FD1F" w14:textId="5E90F623" w:rsidR="00A418D3" w:rsidRPr="00CD7E7B" w:rsidRDefault="00A418D3" w:rsidP="00290480">
      <w:pPr>
        <w:pStyle w:val="O"/>
      </w:pPr>
      <w:r>
        <w:t xml:space="preserve">Таким образом, </w:t>
      </w:r>
      <w:r w:rsidR="00C0310B">
        <w:t xml:space="preserve">полный </w:t>
      </w:r>
      <w:r>
        <w:t xml:space="preserve">вектор </w:t>
      </w:r>
      <w:r>
        <w:rPr>
          <w:lang w:val="en-US"/>
        </w:rPr>
        <w:t>ALL</w:t>
      </w:r>
      <w:r w:rsidRPr="00A418D3">
        <w:t xml:space="preserve"> </w:t>
      </w:r>
      <w:r>
        <w:t>описывается 4-мя</w:t>
      </w:r>
      <w:r w:rsidR="00C0310B">
        <w:t xml:space="preserve"> статистическими признаками, 4</w:t>
      </w:r>
      <w:r w:rsidR="00C0310B">
        <w:noBreakHyphen/>
        <w:t>мя бинами гистограммы и 60 текстурными</w:t>
      </w:r>
      <w:r w:rsidR="00C0310B" w:rsidRPr="00C0310B">
        <w:t xml:space="preserve"> </w:t>
      </w:r>
      <w:r w:rsidR="00C0310B">
        <w:t xml:space="preserve">признаками. В данной работе также будет исследована возможность использования укороченного вектора </w:t>
      </w:r>
      <w:r w:rsidR="00C0310B">
        <w:rPr>
          <w:lang w:val="en-US"/>
        </w:rPr>
        <w:t>GLCM</w:t>
      </w:r>
      <w:r w:rsidR="00C0310B" w:rsidRPr="00C0310B">
        <w:t xml:space="preserve"> </w:t>
      </w:r>
      <w:r w:rsidR="00C0310B">
        <w:t xml:space="preserve">признаков. </w:t>
      </w:r>
      <w:r w:rsidR="00290480">
        <w:t>Д</w:t>
      </w:r>
      <w:r w:rsidR="00C0310B">
        <w:t>ля описания длины вектора признаков буд</w:t>
      </w:r>
      <w:r w:rsidR="009B665C">
        <w:t>у</w:t>
      </w:r>
      <w:r w:rsidR="00C0310B">
        <w:t xml:space="preserve">т использоваться обозначения </w:t>
      </w:r>
      <w:r w:rsidR="00C0310B">
        <w:rPr>
          <w:lang w:val="en-US"/>
        </w:rPr>
        <w:t>short</w:t>
      </w:r>
      <w:r w:rsidR="00C0310B" w:rsidRPr="00C0310B">
        <w:t xml:space="preserve">, </w:t>
      </w:r>
      <w:r w:rsidR="00C0310B">
        <w:rPr>
          <w:lang w:val="en-US"/>
        </w:rPr>
        <w:t>middle</w:t>
      </w:r>
      <w:r w:rsidR="00C0310B" w:rsidRPr="00C0310B">
        <w:t xml:space="preserve"> </w:t>
      </w:r>
      <w:r w:rsidR="00C0310B">
        <w:t>и</w:t>
      </w:r>
      <w:r w:rsidR="00C0310B" w:rsidRPr="00C0310B">
        <w:t xml:space="preserve"> </w:t>
      </w:r>
      <w:r w:rsidR="00C0310B">
        <w:rPr>
          <w:lang w:val="en-US"/>
        </w:rPr>
        <w:t>long</w:t>
      </w:r>
      <w:r w:rsidR="00C0310B" w:rsidRPr="00C0310B">
        <w:t xml:space="preserve"> </w:t>
      </w:r>
      <w:r w:rsidR="00C0310B">
        <w:t xml:space="preserve">согласно таблице </w:t>
      </w:r>
      <w:r w:rsidR="00221CA6">
        <w:t>4</w:t>
      </w:r>
      <w:r w:rsidR="00C0310B">
        <w:t>. В итоге, длин</w:t>
      </w:r>
      <w:r w:rsidR="009B665C">
        <w:t>а</w:t>
      </w:r>
      <w:r w:rsidR="00C0310B">
        <w:t xml:space="preserve"> вектора </w:t>
      </w:r>
      <w:r w:rsidR="00C0310B">
        <w:rPr>
          <w:lang w:val="en-US"/>
        </w:rPr>
        <w:t>ALL</w:t>
      </w:r>
      <w:r w:rsidR="0093386E">
        <w:t xml:space="preserve"> </w:t>
      </w:r>
      <w:r w:rsidR="00C0310B">
        <w:t xml:space="preserve">может принимать значения </w:t>
      </w:r>
      <w:r w:rsidR="009B665C" w:rsidRPr="009B665C">
        <w:t xml:space="preserve">13, 28 </w:t>
      </w:r>
      <w:r w:rsidR="009B665C">
        <w:t>и</w:t>
      </w:r>
      <w:r w:rsidR="009B665C" w:rsidRPr="009B665C">
        <w:t xml:space="preserve"> 68</w:t>
      </w:r>
      <w:r w:rsidR="009B665C">
        <w:t xml:space="preserve"> элементов.</w:t>
      </w:r>
    </w:p>
    <w:p w14:paraId="6012F677" w14:textId="36225927" w:rsidR="00A418D3" w:rsidRDefault="00A418D3" w:rsidP="00A418D3">
      <w:pPr>
        <w:pStyle w:val="31"/>
        <w:numPr>
          <w:ilvl w:val="2"/>
          <w:numId w:val="1"/>
        </w:numPr>
        <w:ind w:left="0" w:firstLine="0"/>
      </w:pPr>
      <w:bookmarkStart w:id="237" w:name="_Toc74818559"/>
      <w:r>
        <w:t>Алгоритм извлечения вектора локальных признаков</w:t>
      </w:r>
      <w:bookmarkEnd w:id="237"/>
    </w:p>
    <w:p w14:paraId="40D0AAF0" w14:textId="225C8B1B" w:rsidR="00580D38" w:rsidRDefault="00A418D3" w:rsidP="00580D38">
      <w:pPr>
        <w:pStyle w:val="O"/>
        <w:spacing w:before="240"/>
      </w:pPr>
      <w:r>
        <w:t>Для вычисления локальных признаков</w:t>
      </w:r>
      <w:r w:rsidRPr="00766FCD">
        <w:t xml:space="preserve"> </w:t>
      </w:r>
      <w:r>
        <w:t xml:space="preserve">размер </w:t>
      </w:r>
      <w:r w:rsidRPr="00422F06">
        <w:t>маски был</w:t>
      </w:r>
      <w:r>
        <w:t xml:space="preserve"> взят равным </w:t>
      </w:r>
      <w:r w:rsidRPr="00B62B11">
        <w:t>17</w:t>
      </w:r>
      <w:r>
        <w:rPr>
          <w:lang w:val="en-US"/>
        </w:rPr>
        <w:t>x</w:t>
      </w:r>
      <w:r w:rsidRPr="00B62B11">
        <w:t xml:space="preserve">17. </w:t>
      </w:r>
      <w:r>
        <w:t xml:space="preserve"> Алгоритм извлечения локальных признаков </w:t>
      </w:r>
      <w:r>
        <w:rPr>
          <w:lang w:val="en-US"/>
        </w:rPr>
        <w:t>ALL</w:t>
      </w:r>
      <w:r>
        <w:t xml:space="preserve"> (</w:t>
      </w:r>
      <w:r w:rsidR="001C5A9A" w:rsidRPr="001C5A9A">
        <w:t>9</w:t>
      </w:r>
      <w:r>
        <w:t xml:space="preserve">) для конкретного изображения пошагово описан в таблице </w:t>
      </w:r>
      <w:r w:rsidR="00074F07">
        <w:t>6</w:t>
      </w:r>
      <w:r>
        <w:t>.</w:t>
      </w:r>
      <w:r w:rsidR="00580D38">
        <w:t xml:space="preserve"> Блок операций 2 выполняется по всему изображению параллельно. </w:t>
      </w:r>
    </w:p>
    <w:p w14:paraId="0071B7DE" w14:textId="774108D6" w:rsidR="00BE248F" w:rsidRPr="00811E6F" w:rsidRDefault="00580D38" w:rsidP="00580D38">
      <w:pPr>
        <w:pStyle w:val="O"/>
      </w:pPr>
      <w:r w:rsidRPr="00AB2298">
        <w:rPr>
          <w:color w:val="auto"/>
        </w:rPr>
        <w:t>На рис</w:t>
      </w:r>
      <w:r w:rsidR="00053E38">
        <w:rPr>
          <w:color w:val="auto"/>
        </w:rPr>
        <w:t xml:space="preserve">. </w:t>
      </w:r>
      <w:r w:rsidR="00F716C6">
        <w:rPr>
          <w:color w:val="auto"/>
          <w:lang w:val="en-US"/>
        </w:rPr>
        <w:t>B</w:t>
      </w:r>
      <w:r w:rsidR="00AB2298" w:rsidRPr="00AB2298">
        <w:rPr>
          <w:color w:val="auto"/>
        </w:rPr>
        <w:t xml:space="preserve">1 </w:t>
      </w:r>
      <w:r w:rsidR="00AB2298">
        <w:rPr>
          <w:color w:val="auto"/>
        </w:rPr>
        <w:t>и</w:t>
      </w:r>
      <w:r w:rsidR="00AB2298" w:rsidRPr="00AB2298">
        <w:rPr>
          <w:color w:val="auto"/>
        </w:rPr>
        <w:t xml:space="preserve"> </w:t>
      </w:r>
      <w:r w:rsidR="00F716C6">
        <w:rPr>
          <w:color w:val="auto"/>
          <w:lang w:val="en-US"/>
        </w:rPr>
        <w:t>B</w:t>
      </w:r>
      <w:r w:rsidR="00AB2298" w:rsidRPr="00AB2298">
        <w:rPr>
          <w:color w:val="auto"/>
        </w:rPr>
        <w:t>2</w:t>
      </w:r>
      <w:r w:rsidRPr="00AB2298">
        <w:rPr>
          <w:color w:val="auto"/>
        </w:rPr>
        <w:t xml:space="preserve"> </w:t>
      </w:r>
      <w:r w:rsidR="00AB2298">
        <w:rPr>
          <w:color w:val="auto"/>
        </w:rPr>
        <w:t xml:space="preserve">Приложения </w:t>
      </w:r>
      <w:r w:rsidR="00F716C6">
        <w:rPr>
          <w:color w:val="auto"/>
          <w:lang w:val="en-US"/>
        </w:rPr>
        <w:t>B</w:t>
      </w:r>
      <w:r w:rsidRPr="006506AB">
        <w:rPr>
          <w:color w:val="FF0000"/>
        </w:rPr>
        <w:t xml:space="preserve"> </w:t>
      </w:r>
      <w:r w:rsidRPr="00E953D9">
        <w:t>изображен</w:t>
      </w:r>
      <w:r>
        <w:t xml:space="preserve">ы примеры исходного изображения здорового и больного </w:t>
      </w:r>
      <w:r>
        <w:rPr>
          <w:lang w:val="en-US"/>
        </w:rPr>
        <w:t>Bacterial</w:t>
      </w:r>
      <w:r w:rsidRPr="00E953D9">
        <w:t xml:space="preserve"> </w:t>
      </w:r>
      <w:r>
        <w:rPr>
          <w:lang w:val="en-US"/>
        </w:rPr>
        <w:t>spot</w:t>
      </w:r>
      <w:r>
        <w:t xml:space="preserve"> листьев томатов, а рядом с </w:t>
      </w:r>
      <w:r w:rsidRPr="00422F06">
        <w:t xml:space="preserve">ними результаты извлечения 68 признаков под маской инструмента. Данные изображения возможно получить в п. 3.3 </w:t>
      </w:r>
      <w:r>
        <w:t>т</w:t>
      </w:r>
      <w:r w:rsidRPr="00422F06">
        <w:t>абл</w:t>
      </w:r>
      <w:r w:rsidR="00074F07">
        <w:t>ицы</w:t>
      </w:r>
      <w:r>
        <w:t> </w:t>
      </w:r>
      <w:r w:rsidR="00AF1698">
        <w:t>6</w:t>
      </w:r>
      <w:r w:rsidR="00702C26">
        <w:t xml:space="preserve"> </w:t>
      </w:r>
      <w:r w:rsidRPr="00422F06">
        <w:t>выполнения модели извлечения</w:t>
      </w:r>
      <w:r>
        <w:t xml:space="preserve"> локальных</w:t>
      </w:r>
      <w:r w:rsidRPr="00422F06">
        <w:t xml:space="preserve"> признаков из оригинальных изображений.</w:t>
      </w:r>
      <w:r w:rsidR="00702C26">
        <w:t xml:space="preserve"> Листинг кода</w:t>
      </w:r>
      <w:r w:rsidR="00290480">
        <w:t xml:space="preserve"> алгоритма извлечения признаков</w:t>
      </w:r>
      <w:r w:rsidR="00702C26">
        <w:t xml:space="preserve"> доступен в </w:t>
      </w:r>
      <w:r w:rsidR="004F66D2">
        <w:t>П</w:t>
      </w:r>
      <w:r w:rsidR="00702C26">
        <w:t xml:space="preserve">риложении </w:t>
      </w:r>
      <w:r w:rsidR="00F716C6">
        <w:t>H</w:t>
      </w:r>
      <w:r w:rsidR="00702C26" w:rsidRPr="00811E6F">
        <w:t>.</w:t>
      </w:r>
    </w:p>
    <w:p w14:paraId="61042660" w14:textId="4977BA5E" w:rsidR="00A418D3" w:rsidRPr="00811E6F" w:rsidRDefault="00BE248F" w:rsidP="00BE248F">
      <w:pPr>
        <w:spacing w:after="160" w:line="259" w:lineRule="auto"/>
        <w:rPr>
          <w:color w:val="0D0D0D" w:themeColor="text1" w:themeTint="F2"/>
        </w:rPr>
      </w:pPr>
      <w:r w:rsidRPr="00811E6F">
        <w:br w:type="page"/>
      </w:r>
    </w:p>
    <w:p w14:paraId="7B76BFCB" w14:textId="6225127D" w:rsidR="00A418D3" w:rsidRPr="00BD294F" w:rsidRDefault="00A418D3" w:rsidP="00AF1698">
      <w:pPr>
        <w:pStyle w:val="af4"/>
        <w:keepNext/>
        <w:spacing w:before="240"/>
        <w:jc w:val="center"/>
        <w:rPr>
          <w:i w:val="0"/>
          <w:iCs w:val="0"/>
          <w:color w:val="auto"/>
          <w:sz w:val="24"/>
          <w:szCs w:val="24"/>
        </w:rPr>
      </w:pPr>
      <w:r w:rsidRPr="00BD294F">
        <w:rPr>
          <w:i w:val="0"/>
          <w:iCs w:val="0"/>
          <w:color w:val="auto"/>
          <w:sz w:val="24"/>
          <w:szCs w:val="24"/>
        </w:rPr>
        <w:lastRenderedPageBreak/>
        <w:t xml:space="preserve">Таблица </w:t>
      </w:r>
      <w:r w:rsidR="00AF1698">
        <w:rPr>
          <w:i w:val="0"/>
          <w:iCs w:val="0"/>
          <w:color w:val="auto"/>
          <w:sz w:val="24"/>
          <w:szCs w:val="24"/>
        </w:rPr>
        <w:t>6</w:t>
      </w:r>
      <w:r w:rsidRPr="00BD294F">
        <w:rPr>
          <w:i w:val="0"/>
          <w:iCs w:val="0"/>
          <w:color w:val="auto"/>
          <w:sz w:val="24"/>
          <w:szCs w:val="24"/>
        </w:rPr>
        <w:t>. Алгоритм извлеч</w:t>
      </w:r>
      <w:r>
        <w:rPr>
          <w:i w:val="0"/>
          <w:iCs w:val="0"/>
          <w:color w:val="auto"/>
          <w:sz w:val="24"/>
          <w:szCs w:val="24"/>
        </w:rPr>
        <w:t>ен</w:t>
      </w:r>
      <w:r w:rsidRPr="00BD294F">
        <w:rPr>
          <w:i w:val="0"/>
          <w:iCs w:val="0"/>
          <w:color w:val="auto"/>
          <w:sz w:val="24"/>
          <w:szCs w:val="24"/>
        </w:rPr>
        <w:t>ия признаков</w:t>
      </w:r>
    </w:p>
    <w:tbl>
      <w:tblPr>
        <w:tblStyle w:val="af6"/>
        <w:tblW w:w="9776" w:type="dxa"/>
        <w:tblLook w:val="04A0" w:firstRow="1" w:lastRow="0" w:firstColumn="1" w:lastColumn="0" w:noHBand="0" w:noVBand="1"/>
      </w:tblPr>
      <w:tblGrid>
        <w:gridCol w:w="731"/>
        <w:gridCol w:w="7205"/>
        <w:gridCol w:w="1840"/>
      </w:tblGrid>
      <w:tr w:rsidR="00A418D3" w:rsidRPr="001267BC" w14:paraId="6F94766E" w14:textId="77777777" w:rsidTr="00973C73">
        <w:tc>
          <w:tcPr>
            <w:tcW w:w="689" w:type="dxa"/>
            <w:shd w:val="clear" w:color="auto" w:fill="F7CAAC" w:themeFill="accent2" w:themeFillTint="66"/>
            <w:vAlign w:val="center"/>
          </w:tcPr>
          <w:p w14:paraId="15A8D432" w14:textId="77777777" w:rsidR="00A418D3" w:rsidRPr="003662BC" w:rsidRDefault="00A418D3" w:rsidP="00973C73">
            <w:pPr>
              <w:pStyle w:val="O"/>
              <w:tabs>
                <w:tab w:val="left" w:pos="288"/>
              </w:tabs>
              <w:spacing w:line="240" w:lineRule="auto"/>
              <w:ind w:right="63" w:firstLine="0"/>
              <w:jc w:val="center"/>
              <w:rPr>
                <w:b/>
                <w:bCs/>
                <w:sz w:val="22"/>
                <w:szCs w:val="22"/>
              </w:rPr>
            </w:pPr>
            <w:r w:rsidRPr="003662BC">
              <w:rPr>
                <w:b/>
                <w:bCs/>
                <w:sz w:val="22"/>
                <w:szCs w:val="22"/>
              </w:rPr>
              <w:t>Шаг</w:t>
            </w:r>
          </w:p>
        </w:tc>
        <w:tc>
          <w:tcPr>
            <w:tcW w:w="7244" w:type="dxa"/>
            <w:shd w:val="clear" w:color="auto" w:fill="F7CAAC" w:themeFill="accent2" w:themeFillTint="66"/>
            <w:vAlign w:val="center"/>
          </w:tcPr>
          <w:p w14:paraId="08E148FA" w14:textId="77777777" w:rsidR="00A418D3" w:rsidRPr="003662BC" w:rsidRDefault="00A418D3" w:rsidP="00973C73">
            <w:pPr>
              <w:jc w:val="center"/>
              <w:rPr>
                <w:b/>
                <w:bCs/>
                <w:sz w:val="22"/>
                <w:szCs w:val="22"/>
              </w:rPr>
            </w:pPr>
            <w:r w:rsidRPr="003662BC">
              <w:rPr>
                <w:b/>
                <w:bCs/>
                <w:sz w:val="22"/>
                <w:szCs w:val="22"/>
              </w:rPr>
              <w:t>Действие</w:t>
            </w:r>
          </w:p>
        </w:tc>
        <w:tc>
          <w:tcPr>
            <w:tcW w:w="1843" w:type="dxa"/>
            <w:shd w:val="clear" w:color="auto" w:fill="F7CAAC" w:themeFill="accent2" w:themeFillTint="66"/>
            <w:vAlign w:val="center"/>
          </w:tcPr>
          <w:p w14:paraId="45B944E2" w14:textId="77777777" w:rsidR="00A418D3" w:rsidRPr="003662BC" w:rsidRDefault="00A418D3" w:rsidP="00973C73">
            <w:pPr>
              <w:jc w:val="center"/>
              <w:rPr>
                <w:b/>
                <w:bCs/>
                <w:sz w:val="22"/>
                <w:szCs w:val="22"/>
              </w:rPr>
            </w:pPr>
            <w:r w:rsidRPr="003662BC">
              <w:rPr>
                <w:b/>
                <w:bCs/>
                <w:sz w:val="22"/>
                <w:szCs w:val="22"/>
              </w:rPr>
              <w:t xml:space="preserve">Размерность </w:t>
            </w:r>
          </w:p>
        </w:tc>
      </w:tr>
      <w:tr w:rsidR="00A418D3" w:rsidRPr="001267BC" w14:paraId="115F22F1" w14:textId="77777777" w:rsidTr="00973C73">
        <w:trPr>
          <w:trHeight w:val="380"/>
        </w:trPr>
        <w:tc>
          <w:tcPr>
            <w:tcW w:w="9776" w:type="dxa"/>
            <w:gridSpan w:val="3"/>
            <w:shd w:val="clear" w:color="auto" w:fill="FBE4D5" w:themeFill="accent2" w:themeFillTint="33"/>
            <w:vAlign w:val="center"/>
          </w:tcPr>
          <w:p w14:paraId="2D903C1E" w14:textId="4431F928" w:rsidR="00A418D3" w:rsidRPr="0055010A" w:rsidRDefault="00A418D3" w:rsidP="00082889">
            <w:pPr>
              <w:pStyle w:val="af5"/>
              <w:numPr>
                <w:ilvl w:val="3"/>
                <w:numId w:val="6"/>
              </w:numPr>
              <w:rPr>
                <w:sz w:val="20"/>
                <w:szCs w:val="20"/>
              </w:rPr>
            </w:pPr>
            <w:r w:rsidRPr="0055010A">
              <w:rPr>
                <w:sz w:val="22"/>
                <w:szCs w:val="22"/>
              </w:rPr>
              <w:t xml:space="preserve">Подготовка данных и вычисление статистических характеристик </w:t>
            </w:r>
            <w:r>
              <w:rPr>
                <w:lang w:val="en-US"/>
              </w:rPr>
              <w:t>STAT</w:t>
            </w:r>
            <w:r w:rsidRPr="0055010A">
              <w:rPr>
                <w:sz w:val="22"/>
                <w:szCs w:val="22"/>
              </w:rPr>
              <w:t xml:space="preserve"> (</w:t>
            </w:r>
            <w:r w:rsidR="0004280D">
              <w:rPr>
                <w:sz w:val="22"/>
                <w:szCs w:val="22"/>
              </w:rPr>
              <w:t>10</w:t>
            </w:r>
            <w:r w:rsidRPr="0055010A">
              <w:rPr>
                <w:sz w:val="22"/>
                <w:szCs w:val="22"/>
              </w:rPr>
              <w:t>)</w:t>
            </w:r>
          </w:p>
        </w:tc>
      </w:tr>
      <w:tr w:rsidR="00A418D3" w:rsidRPr="001267BC" w14:paraId="25D52725" w14:textId="77777777" w:rsidTr="00973C73">
        <w:tc>
          <w:tcPr>
            <w:tcW w:w="689" w:type="dxa"/>
            <w:shd w:val="clear" w:color="auto" w:fill="FFFDF7"/>
            <w:vAlign w:val="center"/>
          </w:tcPr>
          <w:p w14:paraId="09CC3B70" w14:textId="77777777" w:rsidR="00A418D3" w:rsidRPr="007C2808" w:rsidRDefault="00A418D3" w:rsidP="00973C73">
            <w:pPr>
              <w:spacing w:line="360" w:lineRule="auto"/>
              <w:jc w:val="center"/>
              <w:rPr>
                <w:sz w:val="20"/>
                <w:szCs w:val="20"/>
              </w:rPr>
            </w:pPr>
            <w:r w:rsidRPr="007C2808">
              <w:rPr>
                <w:sz w:val="20"/>
                <w:szCs w:val="20"/>
              </w:rPr>
              <w:t>1.1</w:t>
            </w:r>
          </w:p>
        </w:tc>
        <w:tc>
          <w:tcPr>
            <w:tcW w:w="7244" w:type="dxa"/>
            <w:shd w:val="clear" w:color="auto" w:fill="FFFDF7"/>
            <w:vAlign w:val="center"/>
          </w:tcPr>
          <w:p w14:paraId="7B1100E4" w14:textId="77777777" w:rsidR="00A418D3" w:rsidRPr="003662BC" w:rsidRDefault="00A418D3" w:rsidP="00973C73">
            <w:pPr>
              <w:pStyle w:val="O"/>
              <w:ind w:firstLine="0"/>
              <w:jc w:val="left"/>
              <w:rPr>
                <w:sz w:val="20"/>
                <w:szCs w:val="20"/>
                <w:lang w:val="en-US"/>
              </w:rPr>
            </w:pPr>
            <w:r w:rsidRPr="003662BC">
              <w:rPr>
                <w:sz w:val="20"/>
                <w:szCs w:val="20"/>
              </w:rPr>
              <w:t>Считывание RGB-изображения.</w:t>
            </w:r>
          </w:p>
        </w:tc>
        <w:tc>
          <w:tcPr>
            <w:tcW w:w="1843" w:type="dxa"/>
            <w:shd w:val="clear" w:color="auto" w:fill="FFFDF7"/>
            <w:vAlign w:val="center"/>
          </w:tcPr>
          <w:p w14:paraId="565C166D" w14:textId="77777777" w:rsidR="00A418D3" w:rsidRPr="00341DDB" w:rsidRDefault="00A418D3" w:rsidP="00973C73">
            <w:pPr>
              <w:spacing w:line="360" w:lineRule="auto"/>
              <w:jc w:val="center"/>
              <w:rPr>
                <w:sz w:val="20"/>
                <w:szCs w:val="20"/>
                <w:lang w:val="en-US"/>
              </w:rPr>
            </w:pPr>
            <w:r w:rsidRPr="00341DDB">
              <w:rPr>
                <w:sz w:val="20"/>
                <w:szCs w:val="20"/>
                <w:lang w:val="en-US"/>
              </w:rPr>
              <w:t>[3,256,256]</w:t>
            </w:r>
          </w:p>
        </w:tc>
      </w:tr>
      <w:tr w:rsidR="00A418D3" w:rsidRPr="001267BC" w14:paraId="01E2AC04" w14:textId="77777777" w:rsidTr="00973C73">
        <w:tc>
          <w:tcPr>
            <w:tcW w:w="689" w:type="dxa"/>
            <w:shd w:val="clear" w:color="auto" w:fill="FFFDF7"/>
            <w:vAlign w:val="center"/>
          </w:tcPr>
          <w:p w14:paraId="7D4B7E38" w14:textId="77777777" w:rsidR="00A418D3" w:rsidRPr="007C2808" w:rsidRDefault="00A418D3" w:rsidP="00973C73">
            <w:pPr>
              <w:spacing w:line="360" w:lineRule="auto"/>
              <w:jc w:val="center"/>
              <w:rPr>
                <w:sz w:val="20"/>
                <w:szCs w:val="20"/>
              </w:rPr>
            </w:pPr>
            <w:r w:rsidRPr="007C2808">
              <w:rPr>
                <w:sz w:val="20"/>
                <w:szCs w:val="20"/>
              </w:rPr>
              <w:t>1.2</w:t>
            </w:r>
          </w:p>
        </w:tc>
        <w:tc>
          <w:tcPr>
            <w:tcW w:w="7244" w:type="dxa"/>
            <w:shd w:val="clear" w:color="auto" w:fill="FFFDF7"/>
            <w:vAlign w:val="center"/>
          </w:tcPr>
          <w:p w14:paraId="54362AFF" w14:textId="77777777" w:rsidR="00A418D3" w:rsidRPr="003662BC" w:rsidRDefault="00A418D3" w:rsidP="00973C73">
            <w:pPr>
              <w:pStyle w:val="O"/>
              <w:ind w:firstLine="0"/>
              <w:jc w:val="left"/>
              <w:rPr>
                <w:sz w:val="20"/>
                <w:szCs w:val="20"/>
              </w:rPr>
            </w:pPr>
            <w:r w:rsidRPr="003662BC">
              <w:rPr>
                <w:sz w:val="20"/>
                <w:szCs w:val="20"/>
              </w:rPr>
              <w:t>Извлечение информации из канала R.</w:t>
            </w:r>
          </w:p>
        </w:tc>
        <w:tc>
          <w:tcPr>
            <w:tcW w:w="1843" w:type="dxa"/>
            <w:shd w:val="clear" w:color="auto" w:fill="FFFDF7"/>
            <w:vAlign w:val="center"/>
          </w:tcPr>
          <w:p w14:paraId="3D1C4DD5" w14:textId="77777777" w:rsidR="00A418D3" w:rsidRPr="00341DDB" w:rsidRDefault="00A418D3" w:rsidP="00973C73">
            <w:pPr>
              <w:spacing w:line="360" w:lineRule="auto"/>
              <w:jc w:val="center"/>
              <w:rPr>
                <w:sz w:val="20"/>
                <w:szCs w:val="20"/>
                <w:lang w:val="en-US"/>
              </w:rPr>
            </w:pPr>
            <w:r w:rsidRPr="00341DDB">
              <w:rPr>
                <w:sz w:val="20"/>
                <w:szCs w:val="20"/>
                <w:lang w:val="en-US"/>
              </w:rPr>
              <w:t>[1,256,256]</w:t>
            </w:r>
          </w:p>
        </w:tc>
      </w:tr>
      <w:tr w:rsidR="00A418D3" w:rsidRPr="001267BC" w14:paraId="40C30BEB" w14:textId="77777777" w:rsidTr="00973C73">
        <w:tc>
          <w:tcPr>
            <w:tcW w:w="689" w:type="dxa"/>
            <w:shd w:val="clear" w:color="auto" w:fill="FFFDF7"/>
            <w:vAlign w:val="center"/>
          </w:tcPr>
          <w:p w14:paraId="6FEDBB70" w14:textId="77777777" w:rsidR="00A418D3" w:rsidRPr="007C2808" w:rsidRDefault="00A418D3" w:rsidP="00973C73">
            <w:pPr>
              <w:spacing w:line="360" w:lineRule="auto"/>
              <w:jc w:val="center"/>
              <w:rPr>
                <w:sz w:val="20"/>
                <w:szCs w:val="20"/>
              </w:rPr>
            </w:pPr>
            <w:r w:rsidRPr="007C2808">
              <w:rPr>
                <w:sz w:val="20"/>
                <w:szCs w:val="20"/>
              </w:rPr>
              <w:t>1.3</w:t>
            </w:r>
          </w:p>
        </w:tc>
        <w:tc>
          <w:tcPr>
            <w:tcW w:w="7244" w:type="dxa"/>
            <w:shd w:val="clear" w:color="auto" w:fill="FFFDF7"/>
            <w:vAlign w:val="center"/>
          </w:tcPr>
          <w:p w14:paraId="0E3CBB6B" w14:textId="77777777" w:rsidR="00A418D3" w:rsidRPr="003662BC" w:rsidRDefault="00A418D3" w:rsidP="00973C73">
            <w:pPr>
              <w:pStyle w:val="O"/>
              <w:ind w:firstLine="0"/>
              <w:jc w:val="left"/>
              <w:rPr>
                <w:sz w:val="20"/>
                <w:szCs w:val="20"/>
              </w:rPr>
            </w:pPr>
            <w:r w:rsidRPr="003662BC">
              <w:rPr>
                <w:sz w:val="20"/>
                <w:szCs w:val="20"/>
              </w:rPr>
              <w:t>Паддинг изображения для подготовки к операции скользящего окна.</w:t>
            </w:r>
          </w:p>
        </w:tc>
        <w:tc>
          <w:tcPr>
            <w:tcW w:w="1843" w:type="dxa"/>
            <w:shd w:val="clear" w:color="auto" w:fill="FFFDF7"/>
            <w:vAlign w:val="center"/>
          </w:tcPr>
          <w:p w14:paraId="4AEEA880" w14:textId="77777777" w:rsidR="00A418D3" w:rsidRPr="00341DDB" w:rsidRDefault="00A418D3" w:rsidP="00973C73">
            <w:pPr>
              <w:spacing w:line="360" w:lineRule="auto"/>
              <w:jc w:val="center"/>
              <w:rPr>
                <w:sz w:val="20"/>
                <w:szCs w:val="20"/>
                <w:lang w:val="en-US"/>
              </w:rPr>
            </w:pPr>
            <w:r w:rsidRPr="00341DDB">
              <w:rPr>
                <w:sz w:val="20"/>
                <w:szCs w:val="20"/>
                <w:lang w:val="en-US"/>
              </w:rPr>
              <w:t>[1,257,257]</w:t>
            </w:r>
          </w:p>
        </w:tc>
      </w:tr>
      <w:tr w:rsidR="00A418D3" w:rsidRPr="001267BC" w14:paraId="527603F4" w14:textId="77777777" w:rsidTr="00973C73">
        <w:tc>
          <w:tcPr>
            <w:tcW w:w="689" w:type="dxa"/>
            <w:shd w:val="clear" w:color="auto" w:fill="FFFDF7"/>
            <w:vAlign w:val="center"/>
          </w:tcPr>
          <w:p w14:paraId="15AD12E9" w14:textId="77777777" w:rsidR="00A418D3" w:rsidRPr="007C2808" w:rsidRDefault="00A418D3" w:rsidP="00973C73">
            <w:pPr>
              <w:spacing w:line="360" w:lineRule="auto"/>
              <w:jc w:val="center"/>
              <w:rPr>
                <w:sz w:val="20"/>
                <w:szCs w:val="20"/>
              </w:rPr>
            </w:pPr>
            <w:r w:rsidRPr="007C2808">
              <w:rPr>
                <w:sz w:val="20"/>
                <w:szCs w:val="20"/>
              </w:rPr>
              <w:t>1.4</w:t>
            </w:r>
          </w:p>
        </w:tc>
        <w:tc>
          <w:tcPr>
            <w:tcW w:w="7244" w:type="dxa"/>
            <w:shd w:val="clear" w:color="auto" w:fill="FFFDF7"/>
            <w:vAlign w:val="center"/>
          </w:tcPr>
          <w:p w14:paraId="2BBB34A3" w14:textId="79396594" w:rsidR="00A418D3" w:rsidRPr="003662BC" w:rsidRDefault="00A418D3" w:rsidP="00973C73">
            <w:pPr>
              <w:pStyle w:val="O"/>
              <w:spacing w:line="276" w:lineRule="auto"/>
              <w:ind w:hanging="1"/>
              <w:jc w:val="left"/>
              <w:rPr>
                <w:sz w:val="20"/>
                <w:szCs w:val="20"/>
              </w:rPr>
            </w:pPr>
            <w:r w:rsidRPr="003662BC">
              <w:rPr>
                <w:sz w:val="20"/>
                <w:szCs w:val="20"/>
              </w:rPr>
              <w:t>Построение массива скользящих окон 17x17 с шагом stride=4 для изображения.</w:t>
            </w:r>
          </w:p>
        </w:tc>
        <w:tc>
          <w:tcPr>
            <w:tcW w:w="1843" w:type="dxa"/>
            <w:shd w:val="clear" w:color="auto" w:fill="FFFDF7"/>
            <w:vAlign w:val="center"/>
          </w:tcPr>
          <w:p w14:paraId="47DF0956" w14:textId="77777777" w:rsidR="00A418D3" w:rsidRPr="00341DDB" w:rsidRDefault="00A418D3" w:rsidP="00973C73">
            <w:pPr>
              <w:spacing w:line="360" w:lineRule="auto"/>
              <w:jc w:val="center"/>
              <w:rPr>
                <w:sz w:val="20"/>
                <w:szCs w:val="20"/>
              </w:rPr>
            </w:pPr>
            <w:r w:rsidRPr="00341DDB">
              <w:rPr>
                <w:sz w:val="20"/>
                <w:szCs w:val="20"/>
              </w:rPr>
              <w:t>[1, 61, 61, 17, 17]</w:t>
            </w:r>
          </w:p>
        </w:tc>
      </w:tr>
      <w:tr w:rsidR="00A418D3" w:rsidRPr="001267BC" w14:paraId="58577D24" w14:textId="77777777" w:rsidTr="00973C73">
        <w:tc>
          <w:tcPr>
            <w:tcW w:w="689" w:type="dxa"/>
            <w:shd w:val="clear" w:color="auto" w:fill="FFFDF7"/>
            <w:vAlign w:val="center"/>
          </w:tcPr>
          <w:p w14:paraId="14828E12" w14:textId="77777777" w:rsidR="00A418D3" w:rsidRPr="007C2808" w:rsidRDefault="00A418D3" w:rsidP="00973C73">
            <w:pPr>
              <w:spacing w:line="360" w:lineRule="auto"/>
              <w:jc w:val="center"/>
              <w:rPr>
                <w:sz w:val="20"/>
                <w:szCs w:val="20"/>
              </w:rPr>
            </w:pPr>
            <w:r w:rsidRPr="007C2808">
              <w:rPr>
                <w:sz w:val="20"/>
                <w:szCs w:val="20"/>
              </w:rPr>
              <w:t>1.5</w:t>
            </w:r>
          </w:p>
        </w:tc>
        <w:tc>
          <w:tcPr>
            <w:tcW w:w="7244" w:type="dxa"/>
            <w:shd w:val="clear" w:color="auto" w:fill="FFFDF7"/>
            <w:vAlign w:val="center"/>
          </w:tcPr>
          <w:p w14:paraId="6F9107A0" w14:textId="4689EAC0" w:rsidR="00A418D3" w:rsidRPr="003662BC" w:rsidRDefault="00A418D3" w:rsidP="00973C73">
            <w:pPr>
              <w:pStyle w:val="O"/>
              <w:ind w:firstLine="0"/>
              <w:jc w:val="left"/>
              <w:rPr>
                <w:sz w:val="20"/>
                <w:szCs w:val="20"/>
              </w:rPr>
            </w:pPr>
            <w:r w:rsidRPr="003662BC">
              <w:rPr>
                <w:sz w:val="20"/>
                <w:szCs w:val="20"/>
              </w:rPr>
              <w:t xml:space="preserve">Вычисление характеристик </w:t>
            </w:r>
            <w:r w:rsidRPr="003662BC">
              <w:rPr>
                <w:sz w:val="20"/>
                <w:szCs w:val="20"/>
                <w:lang w:val="en-US"/>
              </w:rPr>
              <w:t>STAT</w:t>
            </w:r>
            <w:r w:rsidR="0004280D">
              <w:rPr>
                <w:sz w:val="20"/>
                <w:szCs w:val="20"/>
              </w:rPr>
              <w:t xml:space="preserve"> (10)</w:t>
            </w:r>
            <w:r w:rsidRPr="003662BC">
              <w:rPr>
                <w:sz w:val="20"/>
                <w:szCs w:val="20"/>
              </w:rPr>
              <w:t xml:space="preserve"> в каждом окне.</w:t>
            </w:r>
          </w:p>
        </w:tc>
        <w:tc>
          <w:tcPr>
            <w:tcW w:w="1843" w:type="dxa"/>
            <w:shd w:val="clear" w:color="auto" w:fill="FFFDF7"/>
            <w:vAlign w:val="center"/>
          </w:tcPr>
          <w:p w14:paraId="29DE8315" w14:textId="77777777" w:rsidR="00A418D3" w:rsidRPr="00341DDB" w:rsidRDefault="00A418D3" w:rsidP="00973C73">
            <w:pPr>
              <w:spacing w:line="360" w:lineRule="auto"/>
              <w:jc w:val="center"/>
              <w:rPr>
                <w:sz w:val="20"/>
                <w:szCs w:val="20"/>
              </w:rPr>
            </w:pPr>
            <w:r w:rsidRPr="00341DDB">
              <w:rPr>
                <w:sz w:val="20"/>
                <w:szCs w:val="20"/>
                <w:lang w:val="en-US"/>
              </w:rPr>
              <w:t>[</w:t>
            </w:r>
            <w:r w:rsidRPr="00341DDB">
              <w:rPr>
                <w:sz w:val="20"/>
                <w:szCs w:val="20"/>
              </w:rPr>
              <w:t>4, 61, 61]</w:t>
            </w:r>
          </w:p>
        </w:tc>
      </w:tr>
      <w:tr w:rsidR="00A418D3" w:rsidRPr="001267BC" w14:paraId="080413F3" w14:textId="77777777" w:rsidTr="00973C73">
        <w:tc>
          <w:tcPr>
            <w:tcW w:w="689" w:type="dxa"/>
            <w:shd w:val="clear" w:color="auto" w:fill="FFFDF7"/>
            <w:vAlign w:val="center"/>
          </w:tcPr>
          <w:p w14:paraId="2F68B6FB" w14:textId="77777777" w:rsidR="00A418D3" w:rsidRPr="007C2808" w:rsidRDefault="00A418D3" w:rsidP="00973C73">
            <w:pPr>
              <w:spacing w:line="360" w:lineRule="auto"/>
              <w:jc w:val="center"/>
              <w:rPr>
                <w:sz w:val="20"/>
                <w:szCs w:val="20"/>
              </w:rPr>
            </w:pPr>
            <w:r w:rsidRPr="007C2808">
              <w:rPr>
                <w:sz w:val="20"/>
                <w:szCs w:val="20"/>
              </w:rPr>
              <w:t>1.6</w:t>
            </w:r>
          </w:p>
        </w:tc>
        <w:tc>
          <w:tcPr>
            <w:tcW w:w="7244" w:type="dxa"/>
            <w:shd w:val="clear" w:color="auto" w:fill="FFFDF7"/>
            <w:vAlign w:val="center"/>
          </w:tcPr>
          <w:p w14:paraId="5F407A0C" w14:textId="71C6260C" w:rsidR="00A418D3" w:rsidRPr="003662BC" w:rsidRDefault="00A418D3" w:rsidP="00973C73">
            <w:pPr>
              <w:pStyle w:val="O"/>
              <w:spacing w:line="276" w:lineRule="auto"/>
              <w:ind w:firstLine="0"/>
              <w:jc w:val="left"/>
              <w:rPr>
                <w:sz w:val="20"/>
                <w:szCs w:val="20"/>
              </w:rPr>
            </w:pPr>
            <w:r w:rsidRPr="003662BC">
              <w:rPr>
                <w:sz w:val="20"/>
                <w:szCs w:val="20"/>
              </w:rPr>
              <w:t>Квантование изображения (</w:t>
            </w:r>
            <w:r w:rsidR="001C5A9A" w:rsidRPr="00811E6F">
              <w:rPr>
                <w:sz w:val="20"/>
                <w:szCs w:val="20"/>
              </w:rPr>
              <w:t>7</w:t>
            </w:r>
            <w:r w:rsidRPr="003662BC">
              <w:rPr>
                <w:sz w:val="20"/>
                <w:szCs w:val="20"/>
              </w:rPr>
              <w:t xml:space="preserve">). Получение квантованного изобр. </w:t>
            </w:r>
            <w:r w:rsidRPr="003662BC">
              <w:rPr>
                <w:sz w:val="20"/>
                <w:szCs w:val="20"/>
                <w:lang w:val="en-US"/>
              </w:rPr>
              <w:t>Q</w:t>
            </w:r>
            <w:r w:rsidRPr="003662BC">
              <w:rPr>
                <w:sz w:val="20"/>
                <w:szCs w:val="20"/>
              </w:rPr>
              <w:t>.</w:t>
            </w:r>
          </w:p>
        </w:tc>
        <w:tc>
          <w:tcPr>
            <w:tcW w:w="1843" w:type="dxa"/>
            <w:shd w:val="clear" w:color="auto" w:fill="FFFDF7"/>
            <w:vAlign w:val="center"/>
          </w:tcPr>
          <w:p w14:paraId="47970769" w14:textId="77777777" w:rsidR="00A418D3" w:rsidRPr="00341DDB" w:rsidRDefault="00A418D3" w:rsidP="00973C73">
            <w:pPr>
              <w:spacing w:line="360" w:lineRule="auto"/>
              <w:jc w:val="center"/>
              <w:rPr>
                <w:sz w:val="20"/>
                <w:szCs w:val="20"/>
              </w:rPr>
            </w:pPr>
            <w:r w:rsidRPr="00341DDB">
              <w:rPr>
                <w:sz w:val="20"/>
                <w:szCs w:val="20"/>
              </w:rPr>
              <w:t>[1, 61, 61, 17, 17]</w:t>
            </w:r>
          </w:p>
        </w:tc>
      </w:tr>
      <w:tr w:rsidR="00A418D3" w:rsidRPr="001267BC" w14:paraId="11263E3B" w14:textId="77777777" w:rsidTr="00973C73">
        <w:trPr>
          <w:trHeight w:val="238"/>
        </w:trPr>
        <w:tc>
          <w:tcPr>
            <w:tcW w:w="689" w:type="dxa"/>
            <w:shd w:val="clear" w:color="auto" w:fill="FFFDF7"/>
            <w:vAlign w:val="center"/>
          </w:tcPr>
          <w:p w14:paraId="1F7E0BB9" w14:textId="77777777" w:rsidR="00A418D3" w:rsidRPr="007C2808" w:rsidRDefault="00A418D3" w:rsidP="00973C73">
            <w:pPr>
              <w:spacing w:line="360" w:lineRule="auto"/>
              <w:jc w:val="center"/>
              <w:rPr>
                <w:sz w:val="20"/>
                <w:szCs w:val="20"/>
              </w:rPr>
            </w:pPr>
            <w:r w:rsidRPr="007C2808">
              <w:rPr>
                <w:sz w:val="20"/>
                <w:szCs w:val="20"/>
              </w:rPr>
              <w:t>1.7</w:t>
            </w:r>
          </w:p>
        </w:tc>
        <w:tc>
          <w:tcPr>
            <w:tcW w:w="7244" w:type="dxa"/>
            <w:shd w:val="clear" w:color="auto" w:fill="FFFDF7"/>
            <w:vAlign w:val="center"/>
          </w:tcPr>
          <w:p w14:paraId="419485C2" w14:textId="77777777" w:rsidR="00A418D3" w:rsidRPr="003662BC" w:rsidRDefault="00A418D3" w:rsidP="00973C73">
            <w:pPr>
              <w:pStyle w:val="O"/>
              <w:spacing w:line="240" w:lineRule="auto"/>
              <w:ind w:firstLine="0"/>
              <w:jc w:val="left"/>
              <w:rPr>
                <w:sz w:val="20"/>
                <w:szCs w:val="20"/>
              </w:rPr>
            </w:pPr>
            <w:r w:rsidRPr="003662BC">
              <w:rPr>
                <w:sz w:val="20"/>
                <w:szCs w:val="20"/>
              </w:rPr>
              <w:t>Изменение размера Q.</w:t>
            </w:r>
          </w:p>
        </w:tc>
        <w:tc>
          <w:tcPr>
            <w:tcW w:w="1843" w:type="dxa"/>
            <w:shd w:val="clear" w:color="auto" w:fill="FFFDF7"/>
            <w:vAlign w:val="center"/>
          </w:tcPr>
          <w:p w14:paraId="79DC3D3D" w14:textId="77777777" w:rsidR="00A418D3" w:rsidRPr="00341DDB" w:rsidRDefault="00A418D3" w:rsidP="00973C73">
            <w:pPr>
              <w:spacing w:line="360" w:lineRule="auto"/>
              <w:jc w:val="center"/>
              <w:rPr>
                <w:sz w:val="20"/>
                <w:szCs w:val="20"/>
              </w:rPr>
            </w:pPr>
            <w:r w:rsidRPr="00341DDB">
              <w:rPr>
                <w:sz w:val="20"/>
                <w:szCs w:val="20"/>
              </w:rPr>
              <w:t>[3721, 17, 17]</w:t>
            </w:r>
          </w:p>
        </w:tc>
      </w:tr>
      <w:tr w:rsidR="00A418D3" w:rsidRPr="001267BC" w14:paraId="19DB45DA" w14:textId="77777777" w:rsidTr="00973C73">
        <w:trPr>
          <w:trHeight w:val="95"/>
        </w:trPr>
        <w:tc>
          <w:tcPr>
            <w:tcW w:w="9776" w:type="dxa"/>
            <w:gridSpan w:val="3"/>
            <w:shd w:val="clear" w:color="auto" w:fill="FBE4D5" w:themeFill="accent2" w:themeFillTint="33"/>
            <w:vAlign w:val="center"/>
          </w:tcPr>
          <w:p w14:paraId="032E14A9" w14:textId="36252DED" w:rsidR="00A418D3" w:rsidRPr="00341DDB" w:rsidRDefault="00A418D3" w:rsidP="00082889">
            <w:pPr>
              <w:pStyle w:val="O"/>
              <w:numPr>
                <w:ilvl w:val="3"/>
                <w:numId w:val="6"/>
              </w:numPr>
              <w:spacing w:line="240" w:lineRule="auto"/>
              <w:ind w:left="0"/>
              <w:jc w:val="center"/>
              <w:rPr>
                <w:sz w:val="20"/>
                <w:szCs w:val="20"/>
              </w:rPr>
            </w:pPr>
            <w:r w:rsidRPr="0055010A">
              <w:rPr>
                <w:sz w:val="22"/>
                <w:szCs w:val="22"/>
              </w:rPr>
              <w:t xml:space="preserve">Вычисление характеристик </w:t>
            </w:r>
            <w:r>
              <w:rPr>
                <w:lang w:val="en-US"/>
              </w:rPr>
              <w:t>HIST</w:t>
            </w:r>
            <w:r w:rsidRPr="0055010A">
              <w:rPr>
                <w:sz w:val="22"/>
                <w:szCs w:val="22"/>
              </w:rPr>
              <w:t xml:space="preserve"> (</w:t>
            </w:r>
            <w:r w:rsidR="0004280D">
              <w:rPr>
                <w:sz w:val="22"/>
                <w:szCs w:val="22"/>
              </w:rPr>
              <w:t>11</w:t>
            </w:r>
            <w:r w:rsidRPr="0055010A">
              <w:rPr>
                <w:sz w:val="22"/>
                <w:szCs w:val="22"/>
              </w:rPr>
              <w:t xml:space="preserve">) и </w:t>
            </w:r>
            <w:r>
              <w:rPr>
                <w:lang w:val="en-US"/>
              </w:rPr>
              <w:t>GLCM</w:t>
            </w:r>
            <w:r w:rsidRPr="0055010A">
              <w:rPr>
                <w:sz w:val="22"/>
                <w:szCs w:val="22"/>
              </w:rPr>
              <w:t xml:space="preserve"> (</w:t>
            </w:r>
            <w:r w:rsidR="0004280D">
              <w:rPr>
                <w:sz w:val="22"/>
                <w:szCs w:val="22"/>
              </w:rPr>
              <w:t>12</w:t>
            </w:r>
            <w:r w:rsidRPr="0055010A">
              <w:rPr>
                <w:sz w:val="22"/>
                <w:szCs w:val="22"/>
              </w:rPr>
              <w:t>) в каждом из 3721 окон</w:t>
            </w:r>
          </w:p>
        </w:tc>
      </w:tr>
      <w:tr w:rsidR="00A418D3" w:rsidRPr="001267BC" w14:paraId="2D34C678" w14:textId="77777777" w:rsidTr="00973C73">
        <w:tc>
          <w:tcPr>
            <w:tcW w:w="689" w:type="dxa"/>
            <w:shd w:val="clear" w:color="auto" w:fill="FFFDF7"/>
            <w:vAlign w:val="center"/>
          </w:tcPr>
          <w:p w14:paraId="0C13875B" w14:textId="77777777" w:rsidR="00A418D3" w:rsidRPr="00341DDB" w:rsidRDefault="00A418D3" w:rsidP="00973C73">
            <w:pPr>
              <w:spacing w:line="360" w:lineRule="auto"/>
              <w:jc w:val="center"/>
              <w:rPr>
                <w:sz w:val="20"/>
                <w:szCs w:val="20"/>
              </w:rPr>
            </w:pPr>
            <w:r w:rsidRPr="00341DDB">
              <w:rPr>
                <w:sz w:val="20"/>
                <w:szCs w:val="20"/>
              </w:rPr>
              <w:t>2.1</w:t>
            </w:r>
          </w:p>
        </w:tc>
        <w:tc>
          <w:tcPr>
            <w:tcW w:w="7244" w:type="dxa"/>
            <w:shd w:val="clear" w:color="auto" w:fill="FFFDF7"/>
            <w:vAlign w:val="center"/>
          </w:tcPr>
          <w:p w14:paraId="643C594A" w14:textId="07F6B35E" w:rsidR="00A418D3" w:rsidRPr="007C2808" w:rsidRDefault="00A418D3" w:rsidP="00973C73">
            <w:pPr>
              <w:spacing w:line="360" w:lineRule="auto"/>
              <w:rPr>
                <w:sz w:val="20"/>
                <w:szCs w:val="20"/>
              </w:rPr>
            </w:pPr>
            <w:r w:rsidRPr="007C2808">
              <w:rPr>
                <w:sz w:val="20"/>
                <w:szCs w:val="20"/>
              </w:rPr>
              <w:t xml:space="preserve">Вычисление нормированной гистограммы </w:t>
            </w:r>
            <w:r w:rsidRPr="007C2808">
              <w:rPr>
                <w:sz w:val="20"/>
                <w:szCs w:val="20"/>
                <w:lang w:val="en-US"/>
              </w:rPr>
              <w:t>HIST</w:t>
            </w:r>
            <w:r w:rsidR="001C5A9A" w:rsidRPr="001C5A9A">
              <w:rPr>
                <w:sz w:val="20"/>
                <w:szCs w:val="20"/>
              </w:rPr>
              <w:t xml:space="preserve"> (11)</w:t>
            </w:r>
            <w:r w:rsidRPr="007C2808">
              <w:rPr>
                <w:sz w:val="20"/>
                <w:szCs w:val="20"/>
              </w:rPr>
              <w:t xml:space="preserve"> для </w:t>
            </w:r>
            <w:r w:rsidRPr="003662BC">
              <w:rPr>
                <w:sz w:val="20"/>
                <w:szCs w:val="20"/>
              </w:rPr>
              <w:t>Q.</w:t>
            </w:r>
          </w:p>
        </w:tc>
        <w:tc>
          <w:tcPr>
            <w:tcW w:w="1843" w:type="dxa"/>
            <w:shd w:val="clear" w:color="auto" w:fill="FFFDF7"/>
            <w:vAlign w:val="center"/>
          </w:tcPr>
          <w:p w14:paraId="7A3A64AA" w14:textId="05C12EC0" w:rsidR="00A418D3" w:rsidRPr="00341DDB" w:rsidRDefault="00A418D3" w:rsidP="00973C73">
            <w:pPr>
              <w:spacing w:line="360" w:lineRule="auto"/>
              <w:jc w:val="center"/>
              <w:rPr>
                <w:sz w:val="20"/>
                <w:szCs w:val="20"/>
                <w:lang w:val="en-US"/>
              </w:rPr>
            </w:pPr>
            <w:r w:rsidRPr="00341DDB">
              <w:rPr>
                <w:sz w:val="20"/>
                <w:szCs w:val="20"/>
                <w:lang w:val="en-US"/>
              </w:rPr>
              <w:t>[</w:t>
            </w:r>
            <w:r w:rsidR="00C435CC">
              <w:rPr>
                <w:sz w:val="20"/>
                <w:szCs w:val="20"/>
              </w:rPr>
              <w:t>4</w:t>
            </w:r>
            <w:r w:rsidRPr="00341DDB">
              <w:rPr>
                <w:sz w:val="20"/>
                <w:szCs w:val="20"/>
                <w:lang w:val="en-US"/>
              </w:rPr>
              <w:t>]</w:t>
            </w:r>
          </w:p>
        </w:tc>
      </w:tr>
      <w:tr w:rsidR="00A418D3" w:rsidRPr="001267BC" w14:paraId="7D869DD5" w14:textId="77777777" w:rsidTr="00973C73">
        <w:tc>
          <w:tcPr>
            <w:tcW w:w="689" w:type="dxa"/>
            <w:shd w:val="clear" w:color="auto" w:fill="FFFDF7"/>
            <w:vAlign w:val="center"/>
          </w:tcPr>
          <w:p w14:paraId="5CAEB50C" w14:textId="77777777" w:rsidR="00A418D3" w:rsidRPr="00341DDB" w:rsidRDefault="00A418D3" w:rsidP="00973C73">
            <w:pPr>
              <w:spacing w:line="360" w:lineRule="auto"/>
              <w:jc w:val="center"/>
              <w:rPr>
                <w:sz w:val="20"/>
                <w:szCs w:val="20"/>
              </w:rPr>
            </w:pPr>
            <w:r w:rsidRPr="00341DDB">
              <w:rPr>
                <w:sz w:val="20"/>
                <w:szCs w:val="20"/>
              </w:rPr>
              <w:t>2.2</w:t>
            </w:r>
          </w:p>
        </w:tc>
        <w:tc>
          <w:tcPr>
            <w:tcW w:w="7244" w:type="dxa"/>
            <w:shd w:val="clear" w:color="auto" w:fill="FFFDF7"/>
            <w:vAlign w:val="center"/>
          </w:tcPr>
          <w:p w14:paraId="356463D4" w14:textId="77777777" w:rsidR="00A418D3" w:rsidRPr="007C2808" w:rsidRDefault="00A418D3" w:rsidP="00973C73">
            <w:pPr>
              <w:spacing w:line="360" w:lineRule="auto"/>
              <w:rPr>
                <w:sz w:val="20"/>
                <w:szCs w:val="20"/>
              </w:rPr>
            </w:pPr>
            <w:r w:rsidRPr="007C2808">
              <w:rPr>
                <w:sz w:val="20"/>
                <w:szCs w:val="20"/>
              </w:rPr>
              <w:t xml:space="preserve">Вычисление нормированной, симметричной </w:t>
            </w:r>
            <w:r w:rsidRPr="003662BC">
              <w:rPr>
                <w:sz w:val="20"/>
                <w:szCs w:val="20"/>
              </w:rPr>
              <w:t>GLCM-матрицы</w:t>
            </w:r>
            <w:r w:rsidRPr="007C2808">
              <w:rPr>
                <w:sz w:val="20"/>
                <w:szCs w:val="20"/>
              </w:rPr>
              <w:t>.</w:t>
            </w:r>
          </w:p>
        </w:tc>
        <w:tc>
          <w:tcPr>
            <w:tcW w:w="1843" w:type="dxa"/>
            <w:shd w:val="clear" w:color="auto" w:fill="FFFDF7"/>
            <w:vAlign w:val="center"/>
          </w:tcPr>
          <w:p w14:paraId="67568704" w14:textId="77777777" w:rsidR="00A418D3" w:rsidRPr="00341DDB" w:rsidRDefault="00A418D3" w:rsidP="00973C73">
            <w:pPr>
              <w:spacing w:line="360" w:lineRule="auto"/>
              <w:jc w:val="center"/>
              <w:rPr>
                <w:sz w:val="20"/>
                <w:szCs w:val="20"/>
              </w:rPr>
            </w:pPr>
            <w:r w:rsidRPr="00341DDB">
              <w:rPr>
                <w:sz w:val="20"/>
                <w:szCs w:val="20"/>
              </w:rPr>
              <w:t>[</w:t>
            </w:r>
            <w:r>
              <w:rPr>
                <w:sz w:val="20"/>
                <w:szCs w:val="20"/>
                <w:lang w:val="en-US"/>
              </w:rPr>
              <w:t>N</w:t>
            </w:r>
            <w:r w:rsidRPr="00341DDB">
              <w:rPr>
                <w:sz w:val="20"/>
                <w:szCs w:val="20"/>
              </w:rPr>
              <w:t xml:space="preserve">, </w:t>
            </w:r>
            <w:r>
              <w:rPr>
                <w:sz w:val="20"/>
                <w:szCs w:val="20"/>
                <w:lang w:val="en-US"/>
              </w:rPr>
              <w:t>N</w:t>
            </w:r>
            <w:r w:rsidRPr="00341DDB">
              <w:rPr>
                <w:sz w:val="20"/>
                <w:szCs w:val="20"/>
              </w:rPr>
              <w:t>, 3, 4]</w:t>
            </w:r>
          </w:p>
        </w:tc>
      </w:tr>
      <w:tr w:rsidR="00A418D3" w:rsidRPr="001267BC" w14:paraId="039A2F2C" w14:textId="77777777" w:rsidTr="00973C73">
        <w:tc>
          <w:tcPr>
            <w:tcW w:w="689" w:type="dxa"/>
            <w:shd w:val="clear" w:color="auto" w:fill="FFFDF7"/>
            <w:vAlign w:val="center"/>
          </w:tcPr>
          <w:p w14:paraId="3061FE79" w14:textId="77777777" w:rsidR="00A418D3" w:rsidRPr="00341DDB" w:rsidRDefault="00A418D3" w:rsidP="00973C73">
            <w:pPr>
              <w:spacing w:line="360" w:lineRule="auto"/>
              <w:jc w:val="center"/>
              <w:rPr>
                <w:sz w:val="20"/>
                <w:szCs w:val="20"/>
              </w:rPr>
            </w:pPr>
            <w:r w:rsidRPr="00341DDB">
              <w:rPr>
                <w:sz w:val="20"/>
                <w:szCs w:val="20"/>
              </w:rPr>
              <w:t>2.3</w:t>
            </w:r>
          </w:p>
        </w:tc>
        <w:tc>
          <w:tcPr>
            <w:tcW w:w="7244" w:type="dxa"/>
            <w:shd w:val="clear" w:color="auto" w:fill="FFFDF7"/>
            <w:vAlign w:val="center"/>
          </w:tcPr>
          <w:p w14:paraId="3A6C38CE" w14:textId="176A073A" w:rsidR="00A418D3" w:rsidRPr="001C5A9A" w:rsidRDefault="00A418D3" w:rsidP="00973C73">
            <w:pPr>
              <w:spacing w:line="360" w:lineRule="auto"/>
              <w:rPr>
                <w:sz w:val="20"/>
                <w:szCs w:val="20"/>
                <w:lang w:val="en-US"/>
              </w:rPr>
            </w:pPr>
            <w:r w:rsidRPr="007C2808">
              <w:rPr>
                <w:sz w:val="20"/>
                <w:szCs w:val="20"/>
              </w:rPr>
              <w:t xml:space="preserve">Вычисление признаков </w:t>
            </w:r>
            <w:r w:rsidRPr="007C2808">
              <w:rPr>
                <w:sz w:val="20"/>
                <w:szCs w:val="20"/>
                <w:lang w:val="en-US"/>
              </w:rPr>
              <w:t>GLCM</w:t>
            </w:r>
            <w:r>
              <w:rPr>
                <w:sz w:val="20"/>
                <w:szCs w:val="20"/>
              </w:rPr>
              <w:t xml:space="preserve"> </w:t>
            </w:r>
            <w:r w:rsidR="001C5A9A">
              <w:rPr>
                <w:sz w:val="20"/>
                <w:szCs w:val="20"/>
                <w:lang w:val="en-US"/>
              </w:rPr>
              <w:t>(12)</w:t>
            </w:r>
          </w:p>
        </w:tc>
        <w:tc>
          <w:tcPr>
            <w:tcW w:w="1843" w:type="dxa"/>
            <w:shd w:val="clear" w:color="auto" w:fill="FFFDF7"/>
            <w:vAlign w:val="center"/>
          </w:tcPr>
          <w:p w14:paraId="64CC104C" w14:textId="77777777" w:rsidR="00A418D3" w:rsidRPr="00341DDB" w:rsidRDefault="00A418D3" w:rsidP="00973C73">
            <w:pPr>
              <w:spacing w:line="360" w:lineRule="auto"/>
              <w:jc w:val="center"/>
              <w:rPr>
                <w:sz w:val="20"/>
                <w:szCs w:val="20"/>
                <w:lang w:val="en-US"/>
              </w:rPr>
            </w:pPr>
            <w:r w:rsidRPr="00341DDB">
              <w:rPr>
                <w:sz w:val="20"/>
                <w:szCs w:val="20"/>
                <w:lang w:val="en-US"/>
              </w:rPr>
              <w:t>[5,3,4]</w:t>
            </w:r>
          </w:p>
        </w:tc>
      </w:tr>
      <w:tr w:rsidR="00A418D3" w:rsidRPr="001267BC" w14:paraId="631D22A1" w14:textId="77777777" w:rsidTr="00973C73">
        <w:tc>
          <w:tcPr>
            <w:tcW w:w="689" w:type="dxa"/>
            <w:shd w:val="clear" w:color="auto" w:fill="FFFDF7"/>
            <w:vAlign w:val="center"/>
          </w:tcPr>
          <w:p w14:paraId="4D104C41" w14:textId="77777777" w:rsidR="00A418D3" w:rsidRPr="00341DDB" w:rsidRDefault="00A418D3" w:rsidP="00973C73">
            <w:pPr>
              <w:spacing w:line="360" w:lineRule="auto"/>
              <w:jc w:val="center"/>
              <w:rPr>
                <w:sz w:val="20"/>
                <w:szCs w:val="20"/>
              </w:rPr>
            </w:pPr>
            <w:r w:rsidRPr="00341DDB">
              <w:rPr>
                <w:sz w:val="20"/>
                <w:szCs w:val="20"/>
              </w:rPr>
              <w:t>2.4</w:t>
            </w:r>
          </w:p>
        </w:tc>
        <w:tc>
          <w:tcPr>
            <w:tcW w:w="7244" w:type="dxa"/>
            <w:shd w:val="clear" w:color="auto" w:fill="FFFDF7"/>
            <w:vAlign w:val="center"/>
          </w:tcPr>
          <w:p w14:paraId="054A25F8" w14:textId="77777777" w:rsidR="00A418D3" w:rsidRPr="007C2808" w:rsidRDefault="00A418D3" w:rsidP="00973C73">
            <w:pPr>
              <w:spacing w:line="360" w:lineRule="auto"/>
              <w:rPr>
                <w:sz w:val="20"/>
                <w:szCs w:val="20"/>
                <w:lang w:val="en-US"/>
              </w:rPr>
            </w:pPr>
            <w:r w:rsidRPr="007C2808">
              <w:rPr>
                <w:sz w:val="20"/>
                <w:szCs w:val="20"/>
              </w:rPr>
              <w:t>Уплощение матрицы</w:t>
            </w:r>
            <w:r>
              <w:rPr>
                <w:sz w:val="20"/>
                <w:szCs w:val="20"/>
                <w:lang w:val="en-US"/>
              </w:rPr>
              <w:t xml:space="preserve"> </w:t>
            </w:r>
            <w:r>
              <w:rPr>
                <w:sz w:val="20"/>
                <w:szCs w:val="20"/>
              </w:rPr>
              <w:t>признаков</w:t>
            </w:r>
            <w:r w:rsidRPr="007C2808">
              <w:rPr>
                <w:sz w:val="20"/>
                <w:szCs w:val="20"/>
              </w:rPr>
              <w:t xml:space="preserve"> </w:t>
            </w:r>
            <w:r w:rsidRPr="007C2808">
              <w:rPr>
                <w:sz w:val="20"/>
                <w:szCs w:val="20"/>
                <w:lang w:val="en-US"/>
              </w:rPr>
              <w:t>GLCM</w:t>
            </w:r>
          </w:p>
        </w:tc>
        <w:tc>
          <w:tcPr>
            <w:tcW w:w="1843" w:type="dxa"/>
            <w:shd w:val="clear" w:color="auto" w:fill="FFFDF7"/>
            <w:vAlign w:val="center"/>
          </w:tcPr>
          <w:p w14:paraId="089F5218" w14:textId="77777777" w:rsidR="00A418D3" w:rsidRPr="00341DDB" w:rsidRDefault="00A418D3" w:rsidP="00973C73">
            <w:pPr>
              <w:spacing w:line="360" w:lineRule="auto"/>
              <w:jc w:val="center"/>
              <w:rPr>
                <w:sz w:val="20"/>
                <w:szCs w:val="20"/>
                <w:lang w:val="en-US"/>
              </w:rPr>
            </w:pPr>
            <w:r w:rsidRPr="00341DDB">
              <w:rPr>
                <w:sz w:val="20"/>
                <w:szCs w:val="20"/>
                <w:lang w:val="en-US"/>
              </w:rPr>
              <w:t>[60]</w:t>
            </w:r>
          </w:p>
        </w:tc>
      </w:tr>
      <w:tr w:rsidR="00A418D3" w:rsidRPr="001267BC" w14:paraId="1A9012A5" w14:textId="77777777" w:rsidTr="00973C73">
        <w:tc>
          <w:tcPr>
            <w:tcW w:w="689" w:type="dxa"/>
            <w:shd w:val="clear" w:color="auto" w:fill="FFFDF7"/>
            <w:vAlign w:val="center"/>
          </w:tcPr>
          <w:p w14:paraId="6FC6785D" w14:textId="77777777" w:rsidR="00A418D3" w:rsidRPr="00341DDB" w:rsidRDefault="00A418D3" w:rsidP="00973C73">
            <w:pPr>
              <w:spacing w:line="360" w:lineRule="auto"/>
              <w:jc w:val="center"/>
              <w:rPr>
                <w:sz w:val="20"/>
                <w:szCs w:val="20"/>
              </w:rPr>
            </w:pPr>
            <w:r w:rsidRPr="00341DDB">
              <w:rPr>
                <w:sz w:val="20"/>
                <w:szCs w:val="20"/>
              </w:rPr>
              <w:t>2.5</w:t>
            </w:r>
          </w:p>
        </w:tc>
        <w:tc>
          <w:tcPr>
            <w:tcW w:w="7244" w:type="dxa"/>
            <w:shd w:val="clear" w:color="auto" w:fill="FFFDF7"/>
            <w:vAlign w:val="center"/>
          </w:tcPr>
          <w:p w14:paraId="2C048DFC" w14:textId="77777777" w:rsidR="00A418D3" w:rsidRPr="007C2808" w:rsidRDefault="00A418D3" w:rsidP="00973C73">
            <w:pPr>
              <w:spacing w:line="276" w:lineRule="auto"/>
              <w:rPr>
                <w:sz w:val="20"/>
                <w:szCs w:val="20"/>
              </w:rPr>
            </w:pPr>
            <w:r w:rsidRPr="007C2808">
              <w:rPr>
                <w:sz w:val="20"/>
                <w:szCs w:val="20"/>
              </w:rPr>
              <w:t xml:space="preserve">Конкатенация гистограммы </w:t>
            </w:r>
            <w:r w:rsidRPr="007C2808">
              <w:rPr>
                <w:sz w:val="20"/>
                <w:szCs w:val="20"/>
                <w:lang w:val="en-US"/>
              </w:rPr>
              <w:t>HIST</w:t>
            </w:r>
            <w:r w:rsidRPr="007C2808">
              <w:rPr>
                <w:sz w:val="20"/>
                <w:szCs w:val="20"/>
              </w:rPr>
              <w:t xml:space="preserve"> </w:t>
            </w:r>
            <w:r w:rsidRPr="003662BC">
              <w:rPr>
                <w:sz w:val="20"/>
                <w:szCs w:val="20"/>
              </w:rPr>
              <w:t>с шага 2.1</w:t>
            </w:r>
            <w:r w:rsidRPr="007C2808">
              <w:rPr>
                <w:sz w:val="20"/>
                <w:szCs w:val="20"/>
              </w:rPr>
              <w:t xml:space="preserve"> и признаков </w:t>
            </w:r>
            <w:r w:rsidRPr="007C2808">
              <w:rPr>
                <w:sz w:val="20"/>
                <w:szCs w:val="20"/>
                <w:lang w:val="en-US"/>
              </w:rPr>
              <w:t>GLCM</w:t>
            </w:r>
            <w:r w:rsidRPr="00B73670">
              <w:rPr>
                <w:sz w:val="20"/>
                <w:szCs w:val="20"/>
              </w:rPr>
              <w:t xml:space="preserve"> </w:t>
            </w:r>
            <w:r w:rsidRPr="003662BC">
              <w:rPr>
                <w:sz w:val="20"/>
                <w:szCs w:val="20"/>
              </w:rPr>
              <w:t>с шага</w:t>
            </w:r>
            <w:r w:rsidRPr="007C2808">
              <w:rPr>
                <w:i/>
                <w:iCs/>
                <w:sz w:val="20"/>
                <w:szCs w:val="20"/>
              </w:rPr>
              <w:t> </w:t>
            </w:r>
            <w:r w:rsidRPr="003662BC">
              <w:rPr>
                <w:sz w:val="20"/>
                <w:szCs w:val="20"/>
              </w:rPr>
              <w:t>2.4.</w:t>
            </w:r>
          </w:p>
        </w:tc>
        <w:tc>
          <w:tcPr>
            <w:tcW w:w="1843" w:type="dxa"/>
            <w:shd w:val="clear" w:color="auto" w:fill="FFFDF7"/>
            <w:vAlign w:val="center"/>
          </w:tcPr>
          <w:p w14:paraId="45C7BC50" w14:textId="610C99E0" w:rsidR="00A418D3" w:rsidRPr="00341DDB" w:rsidRDefault="00A418D3" w:rsidP="00973C73">
            <w:pPr>
              <w:spacing w:line="360" w:lineRule="auto"/>
              <w:jc w:val="center"/>
              <w:rPr>
                <w:sz w:val="20"/>
                <w:szCs w:val="20"/>
                <w:lang w:val="en-US"/>
              </w:rPr>
            </w:pPr>
            <w:r w:rsidRPr="00341DDB">
              <w:rPr>
                <w:sz w:val="20"/>
                <w:szCs w:val="20"/>
                <w:lang w:val="en-US"/>
              </w:rPr>
              <w:t>[</w:t>
            </w:r>
            <w:r w:rsidR="00C435CC">
              <w:rPr>
                <w:sz w:val="20"/>
                <w:szCs w:val="20"/>
              </w:rPr>
              <w:t>64</w:t>
            </w:r>
            <w:r w:rsidRPr="00341DDB">
              <w:rPr>
                <w:sz w:val="20"/>
                <w:szCs w:val="20"/>
                <w:lang w:val="en-US"/>
              </w:rPr>
              <w:t>]</w:t>
            </w:r>
          </w:p>
        </w:tc>
      </w:tr>
      <w:tr w:rsidR="00A418D3" w:rsidRPr="001267BC" w14:paraId="2E6DBCF9" w14:textId="77777777" w:rsidTr="00973C73">
        <w:trPr>
          <w:trHeight w:val="272"/>
        </w:trPr>
        <w:tc>
          <w:tcPr>
            <w:tcW w:w="9776" w:type="dxa"/>
            <w:gridSpan w:val="3"/>
            <w:shd w:val="clear" w:color="auto" w:fill="FBE4D5" w:themeFill="accent2" w:themeFillTint="33"/>
            <w:vAlign w:val="center"/>
          </w:tcPr>
          <w:p w14:paraId="242805A8" w14:textId="77777777" w:rsidR="00A418D3" w:rsidRPr="003E746C" w:rsidRDefault="00A418D3" w:rsidP="00082889">
            <w:pPr>
              <w:pStyle w:val="af5"/>
              <w:numPr>
                <w:ilvl w:val="3"/>
                <w:numId w:val="6"/>
              </w:numPr>
              <w:ind w:left="0"/>
              <w:jc w:val="center"/>
              <w:rPr>
                <w:sz w:val="22"/>
                <w:szCs w:val="22"/>
              </w:rPr>
            </w:pPr>
            <w:r w:rsidRPr="003E746C">
              <w:rPr>
                <w:sz w:val="22"/>
                <w:szCs w:val="22"/>
              </w:rPr>
              <w:t>Формирование результирующего вектора признаков по данному изображению</w:t>
            </w:r>
          </w:p>
        </w:tc>
      </w:tr>
      <w:tr w:rsidR="00A418D3" w:rsidRPr="001267BC" w14:paraId="41AE3F4A" w14:textId="77777777" w:rsidTr="00973C73">
        <w:tc>
          <w:tcPr>
            <w:tcW w:w="689" w:type="dxa"/>
            <w:shd w:val="clear" w:color="auto" w:fill="FFFDF7"/>
            <w:vAlign w:val="center"/>
          </w:tcPr>
          <w:p w14:paraId="42F7661D" w14:textId="77777777" w:rsidR="00A418D3" w:rsidRPr="00341DDB" w:rsidRDefault="00A418D3" w:rsidP="00973C73">
            <w:pPr>
              <w:spacing w:line="360" w:lineRule="auto"/>
              <w:jc w:val="center"/>
              <w:rPr>
                <w:sz w:val="20"/>
                <w:szCs w:val="20"/>
              </w:rPr>
            </w:pPr>
            <w:r w:rsidRPr="00341DDB">
              <w:rPr>
                <w:sz w:val="20"/>
                <w:szCs w:val="20"/>
              </w:rPr>
              <w:t>3.1</w:t>
            </w:r>
          </w:p>
        </w:tc>
        <w:tc>
          <w:tcPr>
            <w:tcW w:w="7244" w:type="dxa"/>
            <w:shd w:val="clear" w:color="auto" w:fill="FFFDF7"/>
            <w:vAlign w:val="center"/>
          </w:tcPr>
          <w:p w14:paraId="28152F38" w14:textId="77777777" w:rsidR="00A418D3" w:rsidRPr="007C2808" w:rsidRDefault="00A418D3" w:rsidP="00973C73">
            <w:pPr>
              <w:spacing w:line="360" w:lineRule="auto"/>
              <w:rPr>
                <w:sz w:val="20"/>
                <w:szCs w:val="20"/>
              </w:rPr>
            </w:pPr>
            <w:r w:rsidRPr="007C2808">
              <w:rPr>
                <w:sz w:val="20"/>
                <w:szCs w:val="20"/>
              </w:rPr>
              <w:t>Окончание операций под масками инструмента.</w:t>
            </w:r>
          </w:p>
        </w:tc>
        <w:tc>
          <w:tcPr>
            <w:tcW w:w="1843" w:type="dxa"/>
            <w:shd w:val="clear" w:color="auto" w:fill="FFFDF7"/>
            <w:vAlign w:val="center"/>
          </w:tcPr>
          <w:p w14:paraId="4FC13229" w14:textId="33BFDCCF" w:rsidR="00A418D3" w:rsidRPr="00341DDB" w:rsidRDefault="00A418D3" w:rsidP="00973C73">
            <w:pPr>
              <w:spacing w:line="360" w:lineRule="auto"/>
              <w:jc w:val="center"/>
              <w:rPr>
                <w:sz w:val="20"/>
                <w:szCs w:val="20"/>
                <w:lang w:val="en-US"/>
              </w:rPr>
            </w:pPr>
            <w:r w:rsidRPr="00341DDB">
              <w:rPr>
                <w:sz w:val="20"/>
                <w:szCs w:val="20"/>
                <w:lang w:val="en-US"/>
              </w:rPr>
              <w:t>[3721,</w:t>
            </w:r>
            <w:r w:rsidR="00C435CC">
              <w:rPr>
                <w:sz w:val="20"/>
                <w:szCs w:val="20"/>
              </w:rPr>
              <w:t xml:space="preserve"> 64</w:t>
            </w:r>
            <w:r w:rsidRPr="00341DDB">
              <w:rPr>
                <w:sz w:val="20"/>
                <w:szCs w:val="20"/>
                <w:lang w:val="en-US"/>
              </w:rPr>
              <w:t>]</w:t>
            </w:r>
          </w:p>
        </w:tc>
      </w:tr>
      <w:tr w:rsidR="00A418D3" w:rsidRPr="001267BC" w14:paraId="32846E40" w14:textId="77777777" w:rsidTr="00973C73">
        <w:tc>
          <w:tcPr>
            <w:tcW w:w="689" w:type="dxa"/>
            <w:shd w:val="clear" w:color="auto" w:fill="FFFDF7"/>
            <w:vAlign w:val="center"/>
          </w:tcPr>
          <w:p w14:paraId="54BEBF0A" w14:textId="77777777" w:rsidR="00A418D3" w:rsidRPr="00341DDB" w:rsidRDefault="00A418D3" w:rsidP="00973C73">
            <w:pPr>
              <w:spacing w:line="360" w:lineRule="auto"/>
              <w:jc w:val="center"/>
              <w:rPr>
                <w:sz w:val="20"/>
                <w:szCs w:val="20"/>
              </w:rPr>
            </w:pPr>
            <w:r w:rsidRPr="00341DDB">
              <w:rPr>
                <w:sz w:val="20"/>
                <w:szCs w:val="20"/>
              </w:rPr>
              <w:t>3.2</w:t>
            </w:r>
          </w:p>
        </w:tc>
        <w:tc>
          <w:tcPr>
            <w:tcW w:w="7244" w:type="dxa"/>
            <w:shd w:val="clear" w:color="auto" w:fill="FFFDF7"/>
            <w:vAlign w:val="center"/>
          </w:tcPr>
          <w:p w14:paraId="34B3D593" w14:textId="77777777" w:rsidR="00A418D3" w:rsidRPr="003662BC" w:rsidRDefault="00A418D3" w:rsidP="00973C73">
            <w:pPr>
              <w:spacing w:line="276" w:lineRule="auto"/>
              <w:rPr>
                <w:sz w:val="20"/>
                <w:szCs w:val="20"/>
              </w:rPr>
            </w:pPr>
            <w:r w:rsidRPr="003662BC">
              <w:rPr>
                <w:sz w:val="20"/>
                <w:szCs w:val="20"/>
              </w:rPr>
              <w:t>Приведение формы матрицы признаков, полученной на шаге 3.1, к размеру с шага 5 и её транспонирование.</w:t>
            </w:r>
          </w:p>
        </w:tc>
        <w:tc>
          <w:tcPr>
            <w:tcW w:w="1843" w:type="dxa"/>
            <w:shd w:val="clear" w:color="auto" w:fill="FFFDF7"/>
            <w:vAlign w:val="center"/>
          </w:tcPr>
          <w:p w14:paraId="7215344D" w14:textId="76284E81" w:rsidR="00A418D3" w:rsidRPr="00341DDB" w:rsidRDefault="00A418D3" w:rsidP="00973C73">
            <w:pPr>
              <w:spacing w:line="360" w:lineRule="auto"/>
              <w:jc w:val="center"/>
              <w:rPr>
                <w:sz w:val="20"/>
                <w:szCs w:val="20"/>
                <w:lang w:val="en-US"/>
              </w:rPr>
            </w:pPr>
            <w:r w:rsidRPr="00341DDB">
              <w:rPr>
                <w:sz w:val="20"/>
                <w:szCs w:val="20"/>
                <w:lang w:val="en-US"/>
              </w:rPr>
              <w:t>[6</w:t>
            </w:r>
            <w:r w:rsidR="00C435CC">
              <w:rPr>
                <w:sz w:val="20"/>
                <w:szCs w:val="20"/>
              </w:rPr>
              <w:t>4</w:t>
            </w:r>
            <w:r w:rsidRPr="00341DDB">
              <w:rPr>
                <w:sz w:val="20"/>
                <w:szCs w:val="20"/>
                <w:lang w:val="en-US"/>
              </w:rPr>
              <w:t>,61,61]</w:t>
            </w:r>
          </w:p>
        </w:tc>
      </w:tr>
      <w:tr w:rsidR="00A418D3" w:rsidRPr="001267BC" w14:paraId="418733CE" w14:textId="77777777" w:rsidTr="00973C73">
        <w:tc>
          <w:tcPr>
            <w:tcW w:w="689" w:type="dxa"/>
            <w:shd w:val="clear" w:color="auto" w:fill="FFFDF7"/>
            <w:vAlign w:val="center"/>
          </w:tcPr>
          <w:p w14:paraId="1D8665E5" w14:textId="77777777" w:rsidR="00A418D3" w:rsidRPr="00341DDB" w:rsidRDefault="00A418D3" w:rsidP="00973C73">
            <w:pPr>
              <w:spacing w:line="360" w:lineRule="auto"/>
              <w:jc w:val="center"/>
              <w:rPr>
                <w:sz w:val="20"/>
                <w:szCs w:val="20"/>
              </w:rPr>
            </w:pPr>
            <w:r w:rsidRPr="00341DDB">
              <w:rPr>
                <w:sz w:val="20"/>
                <w:szCs w:val="20"/>
              </w:rPr>
              <w:t>3.3</w:t>
            </w:r>
          </w:p>
        </w:tc>
        <w:tc>
          <w:tcPr>
            <w:tcW w:w="7244" w:type="dxa"/>
            <w:shd w:val="clear" w:color="auto" w:fill="FFFDF7"/>
            <w:vAlign w:val="center"/>
          </w:tcPr>
          <w:p w14:paraId="47FFB119" w14:textId="77777777" w:rsidR="00A418D3" w:rsidRPr="007C2808" w:rsidRDefault="00A418D3" w:rsidP="00973C73">
            <w:pPr>
              <w:spacing w:line="360" w:lineRule="auto"/>
              <w:rPr>
                <w:sz w:val="20"/>
                <w:szCs w:val="20"/>
              </w:rPr>
            </w:pPr>
            <w:r w:rsidRPr="007C2808">
              <w:rPr>
                <w:sz w:val="20"/>
                <w:szCs w:val="20"/>
              </w:rPr>
              <w:t>Конкатенация</w:t>
            </w:r>
            <w:r w:rsidRPr="007C2808">
              <w:rPr>
                <w:sz w:val="20"/>
                <w:szCs w:val="20"/>
                <w:lang w:val="en-US"/>
              </w:rPr>
              <w:t xml:space="preserve"> STAT, HIST, GLCM</w:t>
            </w:r>
          </w:p>
        </w:tc>
        <w:tc>
          <w:tcPr>
            <w:tcW w:w="1843" w:type="dxa"/>
            <w:shd w:val="clear" w:color="auto" w:fill="FFFDF7"/>
            <w:vAlign w:val="center"/>
          </w:tcPr>
          <w:p w14:paraId="3739DAAF" w14:textId="50D111A2" w:rsidR="00A418D3" w:rsidRPr="00341DDB" w:rsidRDefault="00A418D3" w:rsidP="00973C73">
            <w:pPr>
              <w:spacing w:line="360" w:lineRule="auto"/>
              <w:jc w:val="center"/>
              <w:rPr>
                <w:sz w:val="20"/>
                <w:szCs w:val="20"/>
                <w:lang w:val="en-US"/>
              </w:rPr>
            </w:pPr>
            <w:r w:rsidRPr="00341DDB">
              <w:rPr>
                <w:sz w:val="20"/>
                <w:szCs w:val="20"/>
                <w:lang w:val="en-US"/>
              </w:rPr>
              <w:t>[</w:t>
            </w:r>
            <w:r>
              <w:rPr>
                <w:sz w:val="20"/>
                <w:szCs w:val="20"/>
                <w:lang w:val="en-US"/>
              </w:rPr>
              <w:t>6</w:t>
            </w:r>
            <w:r w:rsidR="00C435CC">
              <w:rPr>
                <w:sz w:val="20"/>
                <w:szCs w:val="20"/>
              </w:rPr>
              <w:t>8</w:t>
            </w:r>
            <w:r w:rsidRPr="00341DDB">
              <w:rPr>
                <w:sz w:val="20"/>
                <w:szCs w:val="20"/>
                <w:lang w:val="en-US"/>
              </w:rPr>
              <w:t>,61,61]</w:t>
            </w:r>
          </w:p>
        </w:tc>
      </w:tr>
      <w:tr w:rsidR="00A418D3" w:rsidRPr="001267BC" w14:paraId="4951AC44" w14:textId="77777777" w:rsidTr="00973C73">
        <w:tc>
          <w:tcPr>
            <w:tcW w:w="689" w:type="dxa"/>
            <w:shd w:val="clear" w:color="auto" w:fill="FFFDF7"/>
            <w:vAlign w:val="center"/>
          </w:tcPr>
          <w:p w14:paraId="7ADB4391" w14:textId="77777777" w:rsidR="00A418D3" w:rsidRPr="00341DDB" w:rsidRDefault="00A418D3" w:rsidP="00973C73">
            <w:pPr>
              <w:spacing w:line="360" w:lineRule="auto"/>
              <w:jc w:val="center"/>
              <w:rPr>
                <w:sz w:val="20"/>
                <w:szCs w:val="20"/>
              </w:rPr>
            </w:pPr>
            <w:r w:rsidRPr="00341DDB">
              <w:rPr>
                <w:sz w:val="20"/>
                <w:szCs w:val="20"/>
              </w:rPr>
              <w:t>3.4</w:t>
            </w:r>
          </w:p>
        </w:tc>
        <w:tc>
          <w:tcPr>
            <w:tcW w:w="7244" w:type="dxa"/>
            <w:shd w:val="clear" w:color="auto" w:fill="FFFDF7"/>
            <w:vAlign w:val="center"/>
          </w:tcPr>
          <w:p w14:paraId="48BC1ACB" w14:textId="77777777" w:rsidR="00A418D3" w:rsidRPr="007C2808" w:rsidRDefault="00A418D3" w:rsidP="00973C73">
            <w:pPr>
              <w:spacing w:line="360" w:lineRule="auto"/>
              <w:rPr>
                <w:sz w:val="20"/>
                <w:szCs w:val="20"/>
              </w:rPr>
            </w:pPr>
            <w:r w:rsidRPr="007C2808">
              <w:rPr>
                <w:sz w:val="20"/>
                <w:szCs w:val="20"/>
              </w:rPr>
              <w:t>Усреднение локальных признаков по всем скользящим окнам.</w:t>
            </w:r>
          </w:p>
        </w:tc>
        <w:tc>
          <w:tcPr>
            <w:tcW w:w="1843" w:type="dxa"/>
            <w:shd w:val="clear" w:color="auto" w:fill="FFFDF7"/>
            <w:vAlign w:val="center"/>
          </w:tcPr>
          <w:p w14:paraId="735CC72B" w14:textId="0335B663" w:rsidR="00A418D3" w:rsidRPr="00341DDB" w:rsidRDefault="00A418D3" w:rsidP="00973C73">
            <w:pPr>
              <w:spacing w:line="360" w:lineRule="auto"/>
              <w:jc w:val="center"/>
              <w:rPr>
                <w:sz w:val="20"/>
                <w:szCs w:val="20"/>
                <w:lang w:val="en-US"/>
              </w:rPr>
            </w:pPr>
            <w:r w:rsidRPr="00341DDB">
              <w:rPr>
                <w:sz w:val="20"/>
                <w:szCs w:val="20"/>
                <w:lang w:val="en-US"/>
              </w:rPr>
              <w:t>[6</w:t>
            </w:r>
            <w:r w:rsidR="00C435CC">
              <w:rPr>
                <w:sz w:val="20"/>
                <w:szCs w:val="20"/>
              </w:rPr>
              <w:t>8</w:t>
            </w:r>
            <w:r w:rsidRPr="00341DDB">
              <w:rPr>
                <w:sz w:val="20"/>
                <w:szCs w:val="20"/>
                <w:lang w:val="en-US"/>
              </w:rPr>
              <w:t>]</w:t>
            </w:r>
          </w:p>
        </w:tc>
      </w:tr>
    </w:tbl>
    <w:p w14:paraId="0D51C834" w14:textId="77777777" w:rsidR="00C956EE" w:rsidRDefault="00C956EE" w:rsidP="00C956EE">
      <w:pPr>
        <w:pStyle w:val="31"/>
        <w:numPr>
          <w:ilvl w:val="2"/>
          <w:numId w:val="1"/>
        </w:numPr>
        <w:ind w:left="0" w:firstLine="0"/>
      </w:pPr>
      <w:bookmarkStart w:id="238" w:name="_Toc74818560"/>
      <w:r>
        <w:t>Выбор оптимальных параметров классификаторов</w:t>
      </w:r>
      <w:bookmarkEnd w:id="238"/>
    </w:p>
    <w:p w14:paraId="1279FD24" w14:textId="77777777" w:rsidR="00C435CC" w:rsidRDefault="00C956EE" w:rsidP="00C435CC">
      <w:pPr>
        <w:pStyle w:val="O"/>
      </w:pPr>
      <w:r>
        <w:t xml:space="preserve">Одной из задач работы являлась проверка возможностей различных алгоритмов классификации на одном и том же наборе данных с целью выбрать наилучший из них. </w:t>
      </w:r>
      <w:r w:rsidR="00C435CC">
        <w:t xml:space="preserve">  В данном разделе описываются оптимальные параметры классификаторов и метод их подбора.</w:t>
      </w:r>
    </w:p>
    <w:p w14:paraId="6B6AC276" w14:textId="4F6F5BE9" w:rsidR="0093386E" w:rsidRDefault="00C435CC" w:rsidP="00C435CC">
      <w:pPr>
        <w:pStyle w:val="O"/>
      </w:pPr>
      <w:r>
        <w:t xml:space="preserve"> </w:t>
      </w:r>
      <w:r w:rsidR="00C956EE" w:rsidRPr="00422F06">
        <w:t xml:space="preserve">Для изучения были выбраны следующие алгоритмы: </w:t>
      </w:r>
      <w:r w:rsidR="003B010D">
        <w:t>линейный дискриминант Фишера</w:t>
      </w:r>
      <w:r w:rsidR="003B010D">
        <w:rPr>
          <w:lang w:val="en-US"/>
        </w:rPr>
        <w:t> </w:t>
      </w:r>
      <w:r w:rsidR="003B010D">
        <w:t>(</w:t>
      </w:r>
      <w:r w:rsidR="003B010D">
        <w:rPr>
          <w:lang w:val="en-US"/>
        </w:rPr>
        <w:t>LDF</w:t>
      </w:r>
      <w:r w:rsidR="003B010D">
        <w:t>)</w:t>
      </w:r>
      <w:r w:rsidR="003B010D" w:rsidRPr="003B010D">
        <w:t xml:space="preserve">, </w:t>
      </w:r>
      <w:r w:rsidR="00C956EE" w:rsidRPr="00422F06">
        <w:t>дерево решений</w:t>
      </w:r>
      <w:r w:rsidR="00C956EE" w:rsidRPr="00A801AF">
        <w:t xml:space="preserve"> (</w:t>
      </w:r>
      <w:r w:rsidR="00C956EE">
        <w:rPr>
          <w:lang w:val="en-US"/>
        </w:rPr>
        <w:t>DTC</w:t>
      </w:r>
      <w:r w:rsidR="00C956EE" w:rsidRPr="00A801AF">
        <w:t>)</w:t>
      </w:r>
      <w:r w:rsidR="00C956EE" w:rsidRPr="00422F06">
        <w:t xml:space="preserve">, метод </w:t>
      </w:r>
      <w:r w:rsidR="00C956EE" w:rsidRPr="00422F06">
        <w:rPr>
          <w:lang w:val="en-US"/>
        </w:rPr>
        <w:t>k</w:t>
      </w:r>
      <w:r w:rsidRPr="00C435CC">
        <w:noBreakHyphen/>
      </w:r>
      <w:r w:rsidR="00C956EE" w:rsidRPr="00422F06">
        <w:t>ближайших соседей</w:t>
      </w:r>
      <w:r w:rsidR="00C956EE" w:rsidRPr="00A801AF">
        <w:t xml:space="preserve"> (</w:t>
      </w:r>
      <w:r w:rsidR="00C956EE">
        <w:rPr>
          <w:lang w:val="en-US"/>
        </w:rPr>
        <w:t>KNN</w:t>
      </w:r>
      <w:r w:rsidR="00C956EE" w:rsidRPr="00A801AF">
        <w:t>)</w:t>
      </w:r>
      <w:r w:rsidR="00C956EE" w:rsidRPr="008B0556">
        <w:t xml:space="preserve">, </w:t>
      </w:r>
      <w:r w:rsidR="00C956EE" w:rsidRPr="00422F06">
        <w:t>случайный лес</w:t>
      </w:r>
      <w:r w:rsidR="00C956EE" w:rsidRPr="00A801AF">
        <w:t xml:space="preserve"> (</w:t>
      </w:r>
      <w:r w:rsidR="00C956EE">
        <w:rPr>
          <w:lang w:val="en-US"/>
        </w:rPr>
        <w:t>RF</w:t>
      </w:r>
      <w:r w:rsidR="00C956EE" w:rsidRPr="00A801AF">
        <w:t>)</w:t>
      </w:r>
      <w:r w:rsidR="00C956EE" w:rsidRPr="00422F06">
        <w:t>, метод опорных векторов</w:t>
      </w:r>
      <w:r w:rsidR="00C956EE" w:rsidRPr="00A801AF">
        <w:t xml:space="preserve"> (</w:t>
      </w:r>
      <w:r w:rsidR="00C956EE">
        <w:rPr>
          <w:lang w:val="en-US"/>
        </w:rPr>
        <w:t>SVM</w:t>
      </w:r>
      <w:r w:rsidR="00C956EE" w:rsidRPr="00A801AF">
        <w:t>)</w:t>
      </w:r>
      <w:r w:rsidR="00C956EE" w:rsidRPr="008B0556">
        <w:t xml:space="preserve"> </w:t>
      </w:r>
      <w:r w:rsidR="00C956EE" w:rsidRPr="00422F06">
        <w:t>и одноуровневый персептрон</w:t>
      </w:r>
      <w:r w:rsidR="00C956EE" w:rsidRPr="00A801AF">
        <w:t xml:space="preserve"> (</w:t>
      </w:r>
      <w:r>
        <w:rPr>
          <w:lang w:val="en-US"/>
        </w:rPr>
        <w:t>SLP</w:t>
      </w:r>
      <w:r w:rsidR="00C956EE" w:rsidRPr="00A801AF">
        <w:t>)</w:t>
      </w:r>
      <w:r w:rsidR="00C956EE" w:rsidRPr="00422F06">
        <w:t>.</w:t>
      </w:r>
    </w:p>
    <w:p w14:paraId="7E748D8A" w14:textId="091092AF" w:rsidR="0093386E" w:rsidRDefault="0093386E" w:rsidP="0093386E">
      <w:pPr>
        <w:pStyle w:val="O"/>
      </w:pPr>
      <w:r>
        <w:t xml:space="preserve">Оценка параметров моделей проводилась с помощью поиска по сетке с применение </w:t>
      </w:r>
      <w:r>
        <w:rPr>
          <w:lang w:val="en-US"/>
        </w:rPr>
        <w:t>k</w:t>
      </w:r>
      <w:r>
        <w:t>-</w:t>
      </w:r>
      <w:r>
        <w:rPr>
          <w:lang w:val="en-US"/>
        </w:rPr>
        <w:t>fold</w:t>
      </w:r>
      <w:r w:rsidRPr="0093386E">
        <w:t xml:space="preserve"> </w:t>
      </w:r>
      <w:r>
        <w:t>валидации (</w:t>
      </w:r>
      <w:r>
        <w:rPr>
          <w:lang w:val="en-US"/>
        </w:rPr>
        <w:t>k</w:t>
      </w:r>
      <w:r w:rsidRPr="0093386E">
        <w:t>=5</w:t>
      </w:r>
      <w:r>
        <w:t>).</w:t>
      </w:r>
      <w:r w:rsidR="00C956EE" w:rsidRPr="00422F06">
        <w:t xml:space="preserve"> </w:t>
      </w:r>
      <w:r>
        <w:t xml:space="preserve">То есть для каждой конкретной модели брались возможные значения параметров, и в сетке параметров каждая их комбинация тестировалась </w:t>
      </w:r>
      <w:r>
        <w:rPr>
          <w:lang w:val="en-US"/>
        </w:rPr>
        <w:t>k</w:t>
      </w:r>
      <w:r>
        <w:t>-</w:t>
      </w:r>
      <w:r>
        <w:rPr>
          <w:lang w:val="en-US"/>
        </w:rPr>
        <w:t>fold</w:t>
      </w:r>
      <w:r w:rsidRPr="0093386E">
        <w:t xml:space="preserve"> </w:t>
      </w:r>
      <w:r>
        <w:t xml:space="preserve">валидацией. В конце выбирался набор параметров, давший наилучший результат при валидации. </w:t>
      </w:r>
      <w:r w:rsidR="00C435CC">
        <w:t xml:space="preserve">Валидация проводилась на полном векторе глобальных признаков </w:t>
      </w:r>
      <w:r w:rsidR="00C435CC">
        <w:rPr>
          <w:lang w:val="en-US"/>
        </w:rPr>
        <w:t>ALL</w:t>
      </w:r>
      <w:r>
        <w:t xml:space="preserve"> (</w:t>
      </w:r>
      <w:r w:rsidR="001C5A9A" w:rsidRPr="00F716C6">
        <w:t>9</w:t>
      </w:r>
      <w:r>
        <w:t>)</w:t>
      </w:r>
      <w:r w:rsidR="00C435CC" w:rsidRPr="00072984">
        <w:t xml:space="preserve">. </w:t>
      </w:r>
    </w:p>
    <w:p w14:paraId="1900B9CE" w14:textId="702D5559" w:rsidR="005B015E" w:rsidRPr="00C956EE" w:rsidRDefault="00C435CC" w:rsidP="00417B4E">
      <w:pPr>
        <w:pStyle w:val="O"/>
      </w:pPr>
      <w:r>
        <w:t xml:space="preserve">Результаты </w:t>
      </w:r>
      <w:r w:rsidR="0093386E">
        <w:t>такого тестирования по сетке</w:t>
      </w:r>
      <w:r>
        <w:t xml:space="preserve"> параметров для каждого классификатора представлены в </w:t>
      </w:r>
      <w:r w:rsidR="0093386E" w:rsidRPr="0093386E">
        <w:rPr>
          <w:color w:val="auto"/>
        </w:rPr>
        <w:t>П</w:t>
      </w:r>
      <w:r w:rsidRPr="0093386E">
        <w:rPr>
          <w:color w:val="auto"/>
        </w:rPr>
        <w:t xml:space="preserve">риложении </w:t>
      </w:r>
      <w:r w:rsidR="00F716C6">
        <w:rPr>
          <w:color w:val="auto"/>
          <w:lang w:val="en-US"/>
        </w:rPr>
        <w:t>C</w:t>
      </w:r>
      <w:r>
        <w:t>. Выбранные п</w:t>
      </w:r>
      <w:r w:rsidRPr="008C608A">
        <w:t xml:space="preserve">араметры </w:t>
      </w:r>
      <w:r>
        <w:t>классификаторов</w:t>
      </w:r>
      <w:r w:rsidRPr="008C608A">
        <w:t xml:space="preserve"> </w:t>
      </w:r>
      <w:r w:rsidR="00DD5635">
        <w:t>доступны</w:t>
      </w:r>
      <w:r w:rsidRPr="008C608A">
        <w:t xml:space="preserve"> в таблице</w:t>
      </w:r>
      <w:r w:rsidR="000F3AE4">
        <w:t> </w:t>
      </w:r>
      <w:r w:rsidR="00AF1698">
        <w:t>7</w:t>
      </w:r>
      <w:r w:rsidRPr="008C608A">
        <w:t>.</w:t>
      </w:r>
    </w:p>
    <w:p w14:paraId="78E25716" w14:textId="7FC684E1" w:rsidR="005B015E" w:rsidRPr="0093386E" w:rsidRDefault="005B015E" w:rsidP="00AF1698">
      <w:pPr>
        <w:pStyle w:val="O"/>
        <w:spacing w:before="240"/>
        <w:ind w:firstLine="0"/>
        <w:jc w:val="center"/>
      </w:pPr>
      <w:r w:rsidRPr="008C608A">
        <w:lastRenderedPageBreak/>
        <w:t xml:space="preserve">Таблица </w:t>
      </w:r>
      <w:r w:rsidR="00AF1698">
        <w:t>7</w:t>
      </w:r>
      <w:r w:rsidRPr="008C608A">
        <w:t>. Параметры алгоритмов классификации</w:t>
      </w:r>
    </w:p>
    <w:tbl>
      <w:tblPr>
        <w:tblStyle w:val="af6"/>
        <w:tblW w:w="0" w:type="auto"/>
        <w:jc w:val="center"/>
        <w:tblLook w:val="04A0" w:firstRow="1" w:lastRow="0" w:firstColumn="1" w:lastColumn="0" w:noHBand="0" w:noVBand="1"/>
      </w:tblPr>
      <w:tblGrid>
        <w:gridCol w:w="1985"/>
        <w:gridCol w:w="5245"/>
      </w:tblGrid>
      <w:tr w:rsidR="005B015E" w:rsidRPr="008C608A" w14:paraId="1F631981" w14:textId="77777777" w:rsidTr="008A69FF">
        <w:trPr>
          <w:jc w:val="center"/>
        </w:trPr>
        <w:tc>
          <w:tcPr>
            <w:tcW w:w="1985" w:type="dxa"/>
          </w:tcPr>
          <w:p w14:paraId="1E33E998" w14:textId="77777777" w:rsidR="005B015E" w:rsidRPr="003662BC" w:rsidRDefault="005B015E" w:rsidP="008A69FF">
            <w:pPr>
              <w:pStyle w:val="O"/>
              <w:spacing w:line="276" w:lineRule="auto"/>
              <w:ind w:left="-107" w:firstLine="0"/>
              <w:jc w:val="center"/>
              <w:rPr>
                <w:b/>
                <w:bCs/>
                <w:sz w:val="22"/>
                <w:szCs w:val="22"/>
              </w:rPr>
            </w:pPr>
            <w:r w:rsidRPr="003662BC">
              <w:rPr>
                <w:b/>
                <w:bCs/>
                <w:sz w:val="22"/>
                <w:szCs w:val="22"/>
              </w:rPr>
              <w:t>Название метода</w:t>
            </w:r>
          </w:p>
        </w:tc>
        <w:tc>
          <w:tcPr>
            <w:tcW w:w="5245" w:type="dxa"/>
            <w:vAlign w:val="center"/>
          </w:tcPr>
          <w:p w14:paraId="489536C6" w14:textId="77777777" w:rsidR="005B015E" w:rsidRPr="003662BC" w:rsidRDefault="005B015E" w:rsidP="008A69FF">
            <w:pPr>
              <w:pStyle w:val="O"/>
              <w:spacing w:line="276" w:lineRule="auto"/>
              <w:ind w:firstLine="0"/>
              <w:jc w:val="center"/>
              <w:rPr>
                <w:b/>
                <w:bCs/>
                <w:sz w:val="22"/>
                <w:szCs w:val="22"/>
              </w:rPr>
            </w:pPr>
            <w:r w:rsidRPr="003662BC">
              <w:rPr>
                <w:b/>
                <w:bCs/>
                <w:sz w:val="22"/>
                <w:szCs w:val="22"/>
              </w:rPr>
              <w:t>Параметры для scikit-learn</w:t>
            </w:r>
          </w:p>
        </w:tc>
      </w:tr>
      <w:tr w:rsidR="00423B6C" w:rsidRPr="008C608A" w14:paraId="099326AA" w14:textId="77777777" w:rsidTr="008A69FF">
        <w:trPr>
          <w:jc w:val="center"/>
        </w:trPr>
        <w:tc>
          <w:tcPr>
            <w:tcW w:w="1985" w:type="dxa"/>
          </w:tcPr>
          <w:p w14:paraId="4D8C42C9" w14:textId="002F3936" w:rsidR="00423B6C" w:rsidRPr="00423B6C" w:rsidRDefault="00423B6C" w:rsidP="008A69FF">
            <w:pPr>
              <w:pStyle w:val="O"/>
              <w:spacing w:line="276" w:lineRule="auto"/>
              <w:ind w:left="-107" w:firstLine="0"/>
              <w:jc w:val="center"/>
              <w:rPr>
                <w:sz w:val="22"/>
                <w:szCs w:val="22"/>
                <w:lang w:val="en-US"/>
              </w:rPr>
            </w:pPr>
            <w:r w:rsidRPr="00423B6C">
              <w:rPr>
                <w:sz w:val="22"/>
                <w:szCs w:val="22"/>
                <w:lang w:val="en-US"/>
              </w:rPr>
              <w:t>LDF</w:t>
            </w:r>
          </w:p>
        </w:tc>
        <w:tc>
          <w:tcPr>
            <w:tcW w:w="5245" w:type="dxa"/>
            <w:vAlign w:val="center"/>
          </w:tcPr>
          <w:p w14:paraId="18EAFA5B" w14:textId="2EB27D52" w:rsidR="00423B6C" w:rsidRPr="00423B6C" w:rsidRDefault="00423B6C" w:rsidP="008A69FF">
            <w:pPr>
              <w:pStyle w:val="O"/>
              <w:spacing w:line="276" w:lineRule="auto"/>
              <w:ind w:firstLine="0"/>
              <w:jc w:val="center"/>
              <w:rPr>
                <w:b/>
                <w:bCs/>
                <w:sz w:val="22"/>
                <w:szCs w:val="22"/>
                <w:lang w:val="en-US"/>
              </w:rPr>
            </w:pPr>
            <w:r>
              <w:rPr>
                <w:b/>
                <w:bCs/>
                <w:sz w:val="22"/>
                <w:szCs w:val="22"/>
                <w:lang w:val="en-US"/>
              </w:rPr>
              <w:t>-</w:t>
            </w:r>
          </w:p>
        </w:tc>
      </w:tr>
      <w:tr w:rsidR="005B015E" w:rsidRPr="001D551A" w14:paraId="5A96EAAB" w14:textId="77777777" w:rsidTr="008A69FF">
        <w:trPr>
          <w:jc w:val="center"/>
        </w:trPr>
        <w:tc>
          <w:tcPr>
            <w:tcW w:w="1985" w:type="dxa"/>
            <w:vAlign w:val="center"/>
          </w:tcPr>
          <w:p w14:paraId="37D63FF5" w14:textId="77777777" w:rsidR="005B015E" w:rsidRPr="00435363" w:rsidRDefault="005B015E" w:rsidP="008A69FF">
            <w:pPr>
              <w:pStyle w:val="O"/>
              <w:spacing w:line="276" w:lineRule="auto"/>
              <w:ind w:left="-107" w:firstLine="0"/>
              <w:jc w:val="center"/>
              <w:rPr>
                <w:sz w:val="22"/>
                <w:szCs w:val="22"/>
                <w:lang w:val="en-US"/>
              </w:rPr>
            </w:pPr>
            <w:r>
              <w:rPr>
                <w:sz w:val="22"/>
                <w:szCs w:val="22"/>
                <w:lang w:val="en-US"/>
              </w:rPr>
              <w:t>DTC</w:t>
            </w:r>
          </w:p>
        </w:tc>
        <w:tc>
          <w:tcPr>
            <w:tcW w:w="5245" w:type="dxa"/>
            <w:vAlign w:val="center"/>
          </w:tcPr>
          <w:p w14:paraId="31606888" w14:textId="38E9A7A3" w:rsidR="005B015E" w:rsidRPr="00AA1DAB" w:rsidRDefault="005B015E" w:rsidP="008A69FF">
            <w:pPr>
              <w:pStyle w:val="O"/>
              <w:spacing w:line="276" w:lineRule="auto"/>
              <w:ind w:firstLine="0"/>
              <w:jc w:val="center"/>
              <w:rPr>
                <w:sz w:val="22"/>
                <w:szCs w:val="22"/>
              </w:rPr>
            </w:pPr>
            <w:r w:rsidRPr="008A523A">
              <w:rPr>
                <w:sz w:val="22"/>
                <w:szCs w:val="22"/>
                <w:lang w:val="en-US"/>
              </w:rPr>
              <w:t xml:space="preserve">criterion='entropy', </w:t>
            </w:r>
            <w:proofErr w:type="spellStart"/>
            <w:r w:rsidRPr="008A523A">
              <w:rPr>
                <w:sz w:val="22"/>
                <w:szCs w:val="22"/>
                <w:lang w:val="en-US"/>
              </w:rPr>
              <w:t>max_depth</w:t>
            </w:r>
            <w:proofErr w:type="spellEnd"/>
            <w:r w:rsidRPr="008A523A">
              <w:rPr>
                <w:sz w:val="22"/>
                <w:szCs w:val="22"/>
                <w:lang w:val="en-US"/>
              </w:rPr>
              <w:t>=</w:t>
            </w:r>
            <w:r w:rsidR="00AA1DAB">
              <w:rPr>
                <w:sz w:val="22"/>
                <w:szCs w:val="22"/>
              </w:rPr>
              <w:t>9</w:t>
            </w:r>
          </w:p>
        </w:tc>
      </w:tr>
      <w:tr w:rsidR="005B015E" w:rsidRPr="00F667AA" w14:paraId="7CCFC152" w14:textId="77777777" w:rsidTr="008A69FF">
        <w:trPr>
          <w:jc w:val="center"/>
        </w:trPr>
        <w:tc>
          <w:tcPr>
            <w:tcW w:w="1985" w:type="dxa"/>
            <w:vAlign w:val="center"/>
          </w:tcPr>
          <w:p w14:paraId="6AB583FA" w14:textId="74FB01E6" w:rsidR="005B015E" w:rsidRPr="00435363" w:rsidRDefault="008B0556" w:rsidP="008A69FF">
            <w:pPr>
              <w:pStyle w:val="O"/>
              <w:spacing w:line="276" w:lineRule="auto"/>
              <w:ind w:left="-107" w:firstLine="0"/>
              <w:jc w:val="center"/>
              <w:rPr>
                <w:sz w:val="22"/>
                <w:szCs w:val="22"/>
                <w:lang w:val="en-US"/>
              </w:rPr>
            </w:pPr>
            <w:r w:rsidRPr="008A523A">
              <w:rPr>
                <w:sz w:val="22"/>
                <w:szCs w:val="22"/>
              </w:rPr>
              <w:t>K</w:t>
            </w:r>
            <w:r>
              <w:rPr>
                <w:sz w:val="22"/>
                <w:szCs w:val="22"/>
                <w:lang w:val="en-US"/>
              </w:rPr>
              <w:t>NN</w:t>
            </w:r>
          </w:p>
        </w:tc>
        <w:tc>
          <w:tcPr>
            <w:tcW w:w="5245" w:type="dxa"/>
            <w:vAlign w:val="center"/>
          </w:tcPr>
          <w:p w14:paraId="5094F033" w14:textId="25B1BA61" w:rsidR="005B015E" w:rsidRPr="00AA1DAB" w:rsidRDefault="008B0556" w:rsidP="008A69FF">
            <w:pPr>
              <w:pStyle w:val="O"/>
              <w:spacing w:line="276" w:lineRule="auto"/>
              <w:ind w:firstLine="0"/>
              <w:jc w:val="center"/>
              <w:rPr>
                <w:sz w:val="22"/>
                <w:szCs w:val="22"/>
                <w:lang w:val="en-US"/>
              </w:rPr>
            </w:pPr>
            <w:proofErr w:type="spellStart"/>
            <w:r w:rsidRPr="00435363">
              <w:rPr>
                <w:sz w:val="22"/>
                <w:szCs w:val="22"/>
                <w:lang w:val="en-US"/>
              </w:rPr>
              <w:t>n_neighbors</w:t>
            </w:r>
            <w:proofErr w:type="spellEnd"/>
            <w:r w:rsidRPr="00435363">
              <w:rPr>
                <w:sz w:val="22"/>
                <w:szCs w:val="22"/>
                <w:lang w:val="en-US"/>
              </w:rPr>
              <w:t>=</w:t>
            </w:r>
            <w:r w:rsidR="00AA1DAB" w:rsidRPr="00AA1DAB">
              <w:rPr>
                <w:sz w:val="22"/>
                <w:szCs w:val="22"/>
                <w:lang w:val="en-US"/>
              </w:rPr>
              <w:t>3</w:t>
            </w:r>
            <w:r w:rsidRPr="00435363">
              <w:rPr>
                <w:sz w:val="22"/>
                <w:szCs w:val="22"/>
                <w:lang w:val="en-US"/>
              </w:rPr>
              <w:t>, metric='</w:t>
            </w:r>
            <w:proofErr w:type="spellStart"/>
            <w:r w:rsidRPr="00435363">
              <w:rPr>
                <w:sz w:val="22"/>
                <w:szCs w:val="22"/>
                <w:lang w:val="en-US"/>
              </w:rPr>
              <w:t>euclidean</w:t>
            </w:r>
            <w:proofErr w:type="spellEnd"/>
            <w:r w:rsidRPr="00435363">
              <w:rPr>
                <w:sz w:val="22"/>
                <w:szCs w:val="22"/>
                <w:lang w:val="en-US"/>
              </w:rPr>
              <w:t>'</w:t>
            </w:r>
            <w:r w:rsidR="009E5153">
              <w:rPr>
                <w:sz w:val="22"/>
                <w:szCs w:val="22"/>
                <w:lang w:val="en-US"/>
              </w:rPr>
              <w:t xml:space="preserve">, </w:t>
            </w:r>
            <w:r w:rsidR="009E5153" w:rsidRPr="009E5153">
              <w:rPr>
                <w:sz w:val="22"/>
                <w:szCs w:val="22"/>
                <w:lang w:val="en-US"/>
              </w:rPr>
              <w:t>weights=</w:t>
            </w:r>
            <w:r w:rsidR="00AA1DAB">
              <w:rPr>
                <w:sz w:val="22"/>
                <w:szCs w:val="22"/>
                <w:lang w:val="en-US"/>
              </w:rPr>
              <w:t>’distance’</w:t>
            </w:r>
          </w:p>
        </w:tc>
      </w:tr>
      <w:tr w:rsidR="005B015E" w:rsidRPr="00F667AA" w14:paraId="685D369B" w14:textId="77777777" w:rsidTr="008A69FF">
        <w:trPr>
          <w:jc w:val="center"/>
        </w:trPr>
        <w:tc>
          <w:tcPr>
            <w:tcW w:w="1985" w:type="dxa"/>
            <w:vAlign w:val="center"/>
          </w:tcPr>
          <w:p w14:paraId="49385D1A" w14:textId="77777777" w:rsidR="005B015E" w:rsidRPr="00435363" w:rsidRDefault="005B015E" w:rsidP="008A69FF">
            <w:pPr>
              <w:pStyle w:val="O"/>
              <w:spacing w:line="276" w:lineRule="auto"/>
              <w:ind w:left="-107" w:firstLine="0"/>
              <w:jc w:val="center"/>
              <w:rPr>
                <w:sz w:val="22"/>
                <w:szCs w:val="22"/>
                <w:lang w:val="en-US"/>
              </w:rPr>
            </w:pPr>
            <w:r>
              <w:rPr>
                <w:sz w:val="22"/>
                <w:szCs w:val="22"/>
                <w:lang w:val="en-US"/>
              </w:rPr>
              <w:t>RF</w:t>
            </w:r>
          </w:p>
        </w:tc>
        <w:tc>
          <w:tcPr>
            <w:tcW w:w="5245" w:type="dxa"/>
            <w:vAlign w:val="center"/>
          </w:tcPr>
          <w:p w14:paraId="12588118" w14:textId="052D1139" w:rsidR="005B015E" w:rsidRPr="00435363" w:rsidRDefault="008B0556" w:rsidP="008A69FF">
            <w:pPr>
              <w:pStyle w:val="O"/>
              <w:spacing w:line="276" w:lineRule="auto"/>
              <w:ind w:right="-111" w:firstLine="0"/>
              <w:jc w:val="center"/>
              <w:rPr>
                <w:sz w:val="22"/>
                <w:szCs w:val="22"/>
                <w:lang w:val="en-US"/>
              </w:rPr>
            </w:pPr>
            <w:proofErr w:type="spellStart"/>
            <w:r w:rsidRPr="00435363">
              <w:rPr>
                <w:sz w:val="22"/>
                <w:szCs w:val="22"/>
                <w:lang w:val="en-US"/>
              </w:rPr>
              <w:t>n_estimators</w:t>
            </w:r>
            <w:proofErr w:type="spellEnd"/>
            <w:r w:rsidRPr="00435363">
              <w:rPr>
                <w:sz w:val="22"/>
                <w:szCs w:val="22"/>
                <w:lang w:val="en-US"/>
              </w:rPr>
              <w:t>=</w:t>
            </w:r>
            <w:r w:rsidR="00AA1DAB">
              <w:rPr>
                <w:sz w:val="22"/>
                <w:szCs w:val="22"/>
                <w:lang w:val="en-US"/>
              </w:rPr>
              <w:t>8</w:t>
            </w:r>
            <w:r w:rsidRPr="00435363">
              <w:rPr>
                <w:sz w:val="22"/>
                <w:szCs w:val="22"/>
                <w:lang w:val="en-US"/>
              </w:rPr>
              <w:t>0</w:t>
            </w:r>
            <w:r>
              <w:rPr>
                <w:sz w:val="22"/>
                <w:szCs w:val="22"/>
                <w:lang w:val="en-US"/>
              </w:rPr>
              <w:t xml:space="preserve">, </w:t>
            </w:r>
            <w:r w:rsidRPr="00435363">
              <w:rPr>
                <w:sz w:val="22"/>
                <w:szCs w:val="22"/>
                <w:lang w:val="en-US"/>
              </w:rPr>
              <w:t>criterion='entropy'</w:t>
            </w:r>
            <w:r>
              <w:rPr>
                <w:sz w:val="22"/>
                <w:szCs w:val="22"/>
                <w:lang w:val="en-US"/>
              </w:rPr>
              <w:t xml:space="preserve">, </w:t>
            </w:r>
            <w:proofErr w:type="spellStart"/>
            <w:r w:rsidR="005B015E" w:rsidRPr="00435363">
              <w:rPr>
                <w:sz w:val="22"/>
                <w:szCs w:val="22"/>
                <w:lang w:val="en-US"/>
              </w:rPr>
              <w:t>max_depth</w:t>
            </w:r>
            <w:proofErr w:type="spellEnd"/>
            <w:r w:rsidR="005B015E" w:rsidRPr="00435363">
              <w:rPr>
                <w:sz w:val="22"/>
                <w:szCs w:val="22"/>
                <w:lang w:val="en-US"/>
              </w:rPr>
              <w:t>=1</w:t>
            </w:r>
            <w:r w:rsidR="00AA1DAB">
              <w:rPr>
                <w:sz w:val="22"/>
                <w:szCs w:val="22"/>
                <w:lang w:val="en-US"/>
              </w:rPr>
              <w:t>5</w:t>
            </w:r>
          </w:p>
        </w:tc>
      </w:tr>
      <w:tr w:rsidR="005B015E" w:rsidRPr="00F667AA" w14:paraId="42C02DDF" w14:textId="77777777" w:rsidTr="008A69FF">
        <w:trPr>
          <w:jc w:val="center"/>
        </w:trPr>
        <w:tc>
          <w:tcPr>
            <w:tcW w:w="1985" w:type="dxa"/>
            <w:vAlign w:val="center"/>
          </w:tcPr>
          <w:p w14:paraId="5B04BDAF" w14:textId="469BE5A7" w:rsidR="005B015E" w:rsidRPr="00435363" w:rsidRDefault="008B0556" w:rsidP="008A69FF">
            <w:pPr>
              <w:pStyle w:val="O"/>
              <w:spacing w:line="276" w:lineRule="auto"/>
              <w:ind w:left="-107" w:firstLine="0"/>
              <w:jc w:val="center"/>
              <w:rPr>
                <w:sz w:val="22"/>
                <w:szCs w:val="22"/>
                <w:lang w:val="en-US"/>
              </w:rPr>
            </w:pPr>
            <w:r>
              <w:rPr>
                <w:sz w:val="22"/>
                <w:szCs w:val="22"/>
                <w:lang w:val="en-US"/>
              </w:rPr>
              <w:t>SVM</w:t>
            </w:r>
          </w:p>
        </w:tc>
        <w:tc>
          <w:tcPr>
            <w:tcW w:w="5245" w:type="dxa"/>
            <w:vAlign w:val="center"/>
          </w:tcPr>
          <w:p w14:paraId="5FEDD98F" w14:textId="61131F04" w:rsidR="005B015E" w:rsidRPr="00435363" w:rsidRDefault="008B0556" w:rsidP="008A69FF">
            <w:pPr>
              <w:pStyle w:val="O"/>
              <w:spacing w:line="276" w:lineRule="auto"/>
              <w:ind w:firstLine="0"/>
              <w:jc w:val="center"/>
              <w:rPr>
                <w:sz w:val="22"/>
                <w:szCs w:val="22"/>
                <w:lang w:val="en-US"/>
              </w:rPr>
            </w:pPr>
            <w:r>
              <w:rPr>
                <w:sz w:val="22"/>
                <w:szCs w:val="22"/>
                <w:lang w:val="en-US"/>
              </w:rPr>
              <w:t>C=</w:t>
            </w:r>
            <w:r w:rsidR="00AA1DAB">
              <w:rPr>
                <w:sz w:val="22"/>
                <w:szCs w:val="22"/>
                <w:lang w:val="en-US"/>
              </w:rPr>
              <w:t>10</w:t>
            </w:r>
            <w:r w:rsidRPr="00435363">
              <w:rPr>
                <w:sz w:val="22"/>
                <w:szCs w:val="22"/>
                <w:lang w:val="en-US"/>
              </w:rPr>
              <w:t xml:space="preserve">, </w:t>
            </w:r>
            <w:r w:rsidRPr="008A523A">
              <w:rPr>
                <w:sz w:val="22"/>
                <w:szCs w:val="22"/>
                <w:lang w:val="en-US"/>
              </w:rPr>
              <w:t>kernel='</w:t>
            </w:r>
            <w:proofErr w:type="spellStart"/>
            <w:r>
              <w:rPr>
                <w:sz w:val="22"/>
                <w:szCs w:val="22"/>
                <w:lang w:val="en-US"/>
              </w:rPr>
              <w:t>rbf</w:t>
            </w:r>
            <w:proofErr w:type="spellEnd"/>
            <w:r w:rsidRPr="008A523A">
              <w:rPr>
                <w:sz w:val="22"/>
                <w:szCs w:val="22"/>
                <w:lang w:val="en-US"/>
              </w:rPr>
              <w:t>'</w:t>
            </w:r>
            <w:r>
              <w:rPr>
                <w:sz w:val="22"/>
                <w:szCs w:val="22"/>
                <w:lang w:val="en-US"/>
              </w:rPr>
              <w:t xml:space="preserve">, </w:t>
            </w:r>
            <w:r w:rsidRPr="00435363">
              <w:rPr>
                <w:sz w:val="22"/>
                <w:szCs w:val="22"/>
                <w:lang w:val="en-US"/>
              </w:rPr>
              <w:t>gamma='auto'</w:t>
            </w:r>
          </w:p>
        </w:tc>
      </w:tr>
      <w:tr w:rsidR="005B015E" w:rsidRPr="0083380F" w14:paraId="4040E5BE" w14:textId="77777777" w:rsidTr="008A69FF">
        <w:trPr>
          <w:jc w:val="center"/>
        </w:trPr>
        <w:tc>
          <w:tcPr>
            <w:tcW w:w="1985" w:type="dxa"/>
            <w:vAlign w:val="center"/>
          </w:tcPr>
          <w:p w14:paraId="61ACA591" w14:textId="44E6F6F8" w:rsidR="005B015E" w:rsidRPr="0093386E" w:rsidRDefault="0093386E" w:rsidP="008A69FF">
            <w:pPr>
              <w:pStyle w:val="O"/>
              <w:spacing w:line="276" w:lineRule="auto"/>
              <w:ind w:left="-107" w:firstLine="0"/>
              <w:jc w:val="center"/>
              <w:rPr>
                <w:sz w:val="22"/>
                <w:szCs w:val="22"/>
                <w:lang w:val="en-US"/>
              </w:rPr>
            </w:pPr>
            <w:r>
              <w:rPr>
                <w:sz w:val="22"/>
                <w:szCs w:val="22"/>
                <w:lang w:val="en-US"/>
              </w:rPr>
              <w:t>SLP</w:t>
            </w:r>
          </w:p>
        </w:tc>
        <w:tc>
          <w:tcPr>
            <w:tcW w:w="5245" w:type="dxa"/>
            <w:vAlign w:val="center"/>
          </w:tcPr>
          <w:p w14:paraId="4B5CF298" w14:textId="3B41B5D0" w:rsidR="008B0556" w:rsidRDefault="008B0556" w:rsidP="008A69FF">
            <w:pPr>
              <w:pStyle w:val="O"/>
              <w:spacing w:line="276" w:lineRule="auto"/>
              <w:ind w:firstLine="0"/>
              <w:jc w:val="center"/>
              <w:rPr>
                <w:sz w:val="22"/>
                <w:szCs w:val="22"/>
                <w:lang w:val="en-US"/>
              </w:rPr>
            </w:pPr>
            <w:proofErr w:type="spellStart"/>
            <w:r w:rsidRPr="008A523A">
              <w:rPr>
                <w:sz w:val="22"/>
                <w:szCs w:val="22"/>
                <w:lang w:val="en-US"/>
              </w:rPr>
              <w:t>hidden_layer_sizes</w:t>
            </w:r>
            <w:proofErr w:type="spellEnd"/>
            <w:r w:rsidRPr="008A523A">
              <w:rPr>
                <w:sz w:val="22"/>
                <w:szCs w:val="22"/>
                <w:lang w:val="en-US"/>
              </w:rPr>
              <w:t>=</w:t>
            </w:r>
            <w:r w:rsidR="00AA1DAB">
              <w:rPr>
                <w:sz w:val="22"/>
                <w:szCs w:val="22"/>
                <w:lang w:val="en-US"/>
              </w:rPr>
              <w:t>5</w:t>
            </w:r>
            <w:r>
              <w:rPr>
                <w:sz w:val="22"/>
                <w:szCs w:val="22"/>
                <w:lang w:val="en-US"/>
              </w:rPr>
              <w:t>0</w:t>
            </w:r>
            <w:r w:rsidRPr="008A523A">
              <w:rPr>
                <w:sz w:val="22"/>
                <w:szCs w:val="22"/>
                <w:lang w:val="en-US"/>
              </w:rPr>
              <w:t>,</w:t>
            </w:r>
            <w:r>
              <w:rPr>
                <w:sz w:val="22"/>
                <w:szCs w:val="22"/>
                <w:lang w:val="en-US"/>
              </w:rPr>
              <w:t xml:space="preserve"> </w:t>
            </w:r>
            <w:r w:rsidR="005B015E" w:rsidRPr="00435363">
              <w:rPr>
                <w:sz w:val="22"/>
                <w:szCs w:val="22"/>
                <w:lang w:val="en-US"/>
              </w:rPr>
              <w:t>activation=</w:t>
            </w:r>
            <w:proofErr w:type="spellStart"/>
            <w:r w:rsidR="00AA1DAB">
              <w:rPr>
                <w:sz w:val="22"/>
                <w:szCs w:val="22"/>
                <w:lang w:val="en-US"/>
              </w:rPr>
              <w:t>R</w:t>
            </w:r>
            <w:r w:rsidR="005B015E" w:rsidRPr="00435363">
              <w:rPr>
                <w:sz w:val="22"/>
                <w:szCs w:val="22"/>
                <w:lang w:val="en-US"/>
              </w:rPr>
              <w:t>elu</w:t>
            </w:r>
            <w:proofErr w:type="spellEnd"/>
            <w:r w:rsidR="005B015E" w:rsidRPr="008A523A">
              <w:rPr>
                <w:sz w:val="22"/>
                <w:szCs w:val="22"/>
                <w:lang w:val="en-US"/>
              </w:rPr>
              <w:t>,</w:t>
            </w:r>
          </w:p>
          <w:p w14:paraId="074C85BE" w14:textId="69AE0FCA" w:rsidR="00AA1DAB" w:rsidRPr="00AA1DAB" w:rsidRDefault="00AA1DAB" w:rsidP="008A69FF">
            <w:pPr>
              <w:pStyle w:val="O"/>
              <w:spacing w:line="276" w:lineRule="auto"/>
              <w:ind w:firstLine="0"/>
              <w:jc w:val="center"/>
              <w:rPr>
                <w:sz w:val="22"/>
                <w:szCs w:val="22"/>
                <w:lang w:val="en-US"/>
              </w:rPr>
            </w:pPr>
            <w:proofErr w:type="spellStart"/>
            <w:r>
              <w:rPr>
                <w:sz w:val="22"/>
                <w:szCs w:val="22"/>
                <w:lang w:val="en-US"/>
              </w:rPr>
              <w:t>activation_function</w:t>
            </w:r>
            <w:r w:rsidRPr="00AA1DAB">
              <w:rPr>
                <w:sz w:val="22"/>
                <w:szCs w:val="22"/>
                <w:lang w:val="en-US"/>
              </w:rPr>
              <w:t>_</w:t>
            </w:r>
            <w:r>
              <w:rPr>
                <w:sz w:val="22"/>
                <w:szCs w:val="22"/>
                <w:lang w:val="en-US"/>
              </w:rPr>
              <w:t>of_</w:t>
            </w:r>
            <w:r w:rsidR="0043789A">
              <w:rPr>
                <w:sz w:val="22"/>
                <w:szCs w:val="22"/>
                <w:lang w:val="en-US"/>
              </w:rPr>
              <w:t>output_layer</w:t>
            </w:r>
            <w:proofErr w:type="spellEnd"/>
            <w:r w:rsidR="0043789A">
              <w:rPr>
                <w:sz w:val="22"/>
                <w:szCs w:val="22"/>
                <w:lang w:val="en-US"/>
              </w:rPr>
              <w:t>=None,</w:t>
            </w:r>
          </w:p>
          <w:p w14:paraId="3C53EC58" w14:textId="5AEE59E3" w:rsidR="00AA1DAB" w:rsidRDefault="00AA1DAB" w:rsidP="008A69FF">
            <w:pPr>
              <w:pStyle w:val="O"/>
              <w:spacing w:line="276" w:lineRule="auto"/>
              <w:ind w:firstLine="0"/>
              <w:jc w:val="center"/>
              <w:rPr>
                <w:lang w:val="en-US"/>
              </w:rPr>
            </w:pPr>
            <w:proofErr w:type="spellStart"/>
            <w:r>
              <w:rPr>
                <w:sz w:val="22"/>
                <w:szCs w:val="22"/>
                <w:lang w:val="en-US"/>
              </w:rPr>
              <w:t>loss</w:t>
            </w:r>
            <w:r w:rsidR="0043789A">
              <w:rPr>
                <w:sz w:val="22"/>
                <w:szCs w:val="22"/>
                <w:lang w:val="en-US"/>
              </w:rPr>
              <w:t>_function</w:t>
            </w:r>
            <w:proofErr w:type="spellEnd"/>
            <w:r>
              <w:rPr>
                <w:sz w:val="22"/>
                <w:szCs w:val="22"/>
                <w:lang w:val="en-US"/>
              </w:rPr>
              <w:t>=</w:t>
            </w:r>
            <w:r w:rsidRPr="0084091A">
              <w:rPr>
                <w:lang w:val="en-US"/>
              </w:rPr>
              <w:t xml:space="preserve"> CrossEntropyLoss</w:t>
            </w:r>
            <w:r w:rsidR="0043789A">
              <w:rPr>
                <w:lang w:val="en-US"/>
              </w:rPr>
              <w:t>,</w:t>
            </w:r>
          </w:p>
          <w:p w14:paraId="03FA9410" w14:textId="1A99F7E1" w:rsidR="00AA1DAB" w:rsidRDefault="00AA1DAB" w:rsidP="008A69FF">
            <w:pPr>
              <w:pStyle w:val="O"/>
              <w:spacing w:line="276" w:lineRule="auto"/>
              <w:ind w:firstLine="0"/>
              <w:jc w:val="center"/>
              <w:rPr>
                <w:sz w:val="22"/>
                <w:szCs w:val="22"/>
                <w:lang w:val="en-US"/>
              </w:rPr>
            </w:pPr>
            <w:r w:rsidRPr="0084091A">
              <w:rPr>
                <w:lang w:val="en-US"/>
              </w:rPr>
              <w:t>optimizer = Adam</w:t>
            </w:r>
            <w:r>
              <w:rPr>
                <w:lang w:val="en-US"/>
              </w:rPr>
              <w:t xml:space="preserve">, </w:t>
            </w:r>
            <w:proofErr w:type="spellStart"/>
            <w:r>
              <w:rPr>
                <w:lang w:val="en-US"/>
              </w:rPr>
              <w:t>l</w:t>
            </w:r>
            <w:r w:rsidR="0043789A">
              <w:rPr>
                <w:lang w:val="en-US"/>
              </w:rPr>
              <w:t>earning_</w:t>
            </w:r>
            <w:r>
              <w:rPr>
                <w:lang w:val="en-US"/>
              </w:rPr>
              <w:t>r</w:t>
            </w:r>
            <w:r w:rsidR="0043789A">
              <w:rPr>
                <w:lang w:val="en-US"/>
              </w:rPr>
              <w:t>ate</w:t>
            </w:r>
            <w:proofErr w:type="spellEnd"/>
            <w:r>
              <w:rPr>
                <w:lang w:val="en-US"/>
              </w:rPr>
              <w:t>=1</w:t>
            </w:r>
            <w:r w:rsidR="0043789A">
              <w:rPr>
                <w:lang w:val="en-US"/>
              </w:rPr>
              <w:t>.</w:t>
            </w:r>
            <w:r>
              <w:rPr>
                <w:lang w:val="en-US"/>
              </w:rPr>
              <w:t>e-3</w:t>
            </w:r>
            <w:r w:rsidR="0043789A">
              <w:rPr>
                <w:lang w:val="en-US"/>
              </w:rPr>
              <w:t>,</w:t>
            </w:r>
          </w:p>
          <w:p w14:paraId="5CE109C6" w14:textId="0FC361BD" w:rsidR="005B015E" w:rsidRPr="008A523A" w:rsidRDefault="0043789A" w:rsidP="008A69FF">
            <w:pPr>
              <w:pStyle w:val="O"/>
              <w:spacing w:line="276" w:lineRule="auto"/>
              <w:ind w:firstLine="0"/>
              <w:jc w:val="center"/>
              <w:rPr>
                <w:sz w:val="22"/>
                <w:szCs w:val="22"/>
                <w:lang w:val="en-US"/>
              </w:rPr>
            </w:pPr>
            <w:r>
              <w:rPr>
                <w:sz w:val="22"/>
                <w:szCs w:val="22"/>
                <w:lang w:val="en-US"/>
              </w:rPr>
              <w:t xml:space="preserve">epoch=100, </w:t>
            </w:r>
            <w:proofErr w:type="spellStart"/>
            <w:r>
              <w:rPr>
                <w:sz w:val="22"/>
                <w:szCs w:val="22"/>
                <w:lang w:val="en-US"/>
              </w:rPr>
              <w:t>batch_size</w:t>
            </w:r>
            <w:proofErr w:type="spellEnd"/>
            <w:r>
              <w:rPr>
                <w:sz w:val="22"/>
                <w:szCs w:val="22"/>
                <w:lang w:val="en-US"/>
              </w:rPr>
              <w:t>=100</w:t>
            </w:r>
          </w:p>
        </w:tc>
      </w:tr>
    </w:tbl>
    <w:p w14:paraId="7B01A1C4" w14:textId="228C8662" w:rsidR="007B368C" w:rsidRDefault="007B368C" w:rsidP="007B368C">
      <w:pPr>
        <w:pStyle w:val="31"/>
        <w:numPr>
          <w:ilvl w:val="2"/>
          <w:numId w:val="1"/>
        </w:numPr>
        <w:ind w:left="0" w:firstLine="0"/>
      </w:pPr>
      <w:bookmarkStart w:id="239" w:name="_Toc74818561"/>
      <w:r>
        <w:t>Классификация на глобальных и локальных данных</w:t>
      </w:r>
      <w:bookmarkEnd w:id="239"/>
      <w:r>
        <w:t xml:space="preserve"> </w:t>
      </w:r>
    </w:p>
    <w:p w14:paraId="183F492A" w14:textId="260A4AB8" w:rsidR="000F2A29" w:rsidRDefault="009E5344" w:rsidP="000F2A29">
      <w:pPr>
        <w:pStyle w:val="O"/>
        <w:spacing w:before="240"/>
      </w:pPr>
      <w:r>
        <w:t>Исследуемые алгоритмы классификации</w:t>
      </w:r>
      <w:r w:rsidR="00EA6483">
        <w:t xml:space="preserve"> применялись как к</w:t>
      </w:r>
      <w:r w:rsidR="0086630A">
        <w:t>о</w:t>
      </w:r>
      <w:r w:rsidR="00EA6483">
        <w:t xml:space="preserve"> всем извлечённым признакам </w:t>
      </w:r>
      <w:r w:rsidR="00EA6483">
        <w:rPr>
          <w:lang w:val="en-US"/>
        </w:rPr>
        <w:t>ALL</w:t>
      </w:r>
      <w:r w:rsidR="00AB2298">
        <w:t xml:space="preserve"> (</w:t>
      </w:r>
      <w:r w:rsidR="00F05F3B">
        <w:t>9</w:t>
      </w:r>
      <w:r w:rsidR="00AB2298">
        <w:t>)</w:t>
      </w:r>
      <w:r w:rsidR="00EA6483">
        <w:t>,</w:t>
      </w:r>
      <w:r w:rsidR="00EA6483" w:rsidRPr="0086630A">
        <w:rPr>
          <w:color w:val="auto"/>
        </w:rPr>
        <w:t xml:space="preserve"> </w:t>
      </w:r>
      <w:r w:rsidR="00EA6483">
        <w:t>так и к их частям: STAT (</w:t>
      </w:r>
      <w:r w:rsidR="00F05F3B">
        <w:t>10</w:t>
      </w:r>
      <w:r w:rsidR="00EA6483">
        <w:t>), HIST (</w:t>
      </w:r>
      <w:r w:rsidR="00A403FE">
        <w:t>1</w:t>
      </w:r>
      <w:r w:rsidR="00F05F3B">
        <w:t>1</w:t>
      </w:r>
      <w:r w:rsidR="00EA6483">
        <w:t>) и GLCM (</w:t>
      </w:r>
      <w:r w:rsidR="00A403FE">
        <w:t>1</w:t>
      </w:r>
      <w:r w:rsidR="00F05F3B">
        <w:t>2</w:t>
      </w:r>
      <w:r w:rsidR="00EA6483">
        <w:t xml:space="preserve">). </w:t>
      </w:r>
      <w:r w:rsidR="0086630A">
        <w:t xml:space="preserve">Эти признаки брались </w:t>
      </w:r>
      <w:r w:rsidR="00F05F3B">
        <w:t>нормализованными по данным тренировочной выборки</w:t>
      </w:r>
      <w:r w:rsidR="0086630A">
        <w:t xml:space="preserve">. </w:t>
      </w:r>
      <w:r>
        <w:t>Дополнительно рассматривается</w:t>
      </w:r>
      <w:r w:rsidR="0086630A">
        <w:t xml:space="preserve"> возможность использования укороченного вектора </w:t>
      </w:r>
      <w:r w:rsidR="0086630A">
        <w:rPr>
          <w:lang w:val="en-US"/>
        </w:rPr>
        <w:t>GLCM</w:t>
      </w:r>
      <w:r w:rsidR="0086630A" w:rsidRPr="00C0310B">
        <w:t xml:space="preserve"> </w:t>
      </w:r>
      <w:r w:rsidR="0086630A">
        <w:t xml:space="preserve">признаков. Для описания длины вектора используются обозначения </w:t>
      </w:r>
      <w:r w:rsidR="0086630A">
        <w:rPr>
          <w:lang w:val="en-US"/>
        </w:rPr>
        <w:t>short</w:t>
      </w:r>
      <w:r w:rsidR="0086630A" w:rsidRPr="00C0310B">
        <w:t xml:space="preserve">, </w:t>
      </w:r>
      <w:r w:rsidR="0086630A">
        <w:rPr>
          <w:lang w:val="en-US"/>
        </w:rPr>
        <w:t>middle</w:t>
      </w:r>
      <w:r w:rsidR="0086630A" w:rsidRPr="00C0310B">
        <w:t xml:space="preserve"> </w:t>
      </w:r>
      <w:r w:rsidR="0086630A">
        <w:t>и</w:t>
      </w:r>
      <w:r w:rsidR="0086630A" w:rsidRPr="00C0310B">
        <w:t xml:space="preserve"> </w:t>
      </w:r>
      <w:r w:rsidR="0086630A">
        <w:rPr>
          <w:lang w:val="en-US"/>
        </w:rPr>
        <w:t>long</w:t>
      </w:r>
      <w:r w:rsidR="00A403FE">
        <w:t xml:space="preserve"> (табл</w:t>
      </w:r>
      <w:r w:rsidR="00074F07">
        <w:t>ица</w:t>
      </w:r>
      <w:r w:rsidR="00A403FE">
        <w:t xml:space="preserve"> </w:t>
      </w:r>
      <w:r w:rsidR="00074F07">
        <w:t>4</w:t>
      </w:r>
      <w:r w:rsidR="00A403FE">
        <w:rPr>
          <w:color w:val="auto"/>
        </w:rPr>
        <w:t>)</w:t>
      </w:r>
      <w:r w:rsidR="0086630A">
        <w:t xml:space="preserve">. </w:t>
      </w:r>
      <w:r>
        <w:t xml:space="preserve">Исследуется </w:t>
      </w:r>
      <w:r w:rsidR="0086630A">
        <w:t>два способа извлечения признаков</w:t>
      </w:r>
      <w:r w:rsidR="0086630A" w:rsidRPr="0086630A">
        <w:t xml:space="preserve">: </w:t>
      </w:r>
      <w:r w:rsidR="0086630A">
        <w:t>глобальный (</w:t>
      </w:r>
      <w:r w:rsidR="0086630A">
        <w:rPr>
          <w:lang w:val="en-US"/>
        </w:rPr>
        <w:t>global</w:t>
      </w:r>
      <w:r w:rsidR="0086630A">
        <w:t>)</w:t>
      </w:r>
      <w:r w:rsidR="0086630A" w:rsidRPr="0086630A">
        <w:t xml:space="preserve"> </w:t>
      </w:r>
      <w:r w:rsidR="0086630A">
        <w:t>и локальный</w:t>
      </w:r>
      <w:r w:rsidR="0086630A" w:rsidRPr="0086630A">
        <w:t xml:space="preserve"> (</w:t>
      </w:r>
      <w:r w:rsidR="0086630A">
        <w:rPr>
          <w:lang w:val="en-US"/>
        </w:rPr>
        <w:t>local</w:t>
      </w:r>
      <w:r w:rsidR="0086630A" w:rsidRPr="0086630A">
        <w:t>)</w:t>
      </w:r>
      <w:r w:rsidR="0086630A">
        <w:t>.</w:t>
      </w:r>
      <w:r w:rsidR="0086630A" w:rsidRPr="0086630A">
        <w:t xml:space="preserve"> </w:t>
      </w:r>
      <w:r w:rsidR="00EA6483">
        <w:t xml:space="preserve">В </w:t>
      </w:r>
      <w:r w:rsidR="00DD4145">
        <w:t>П</w:t>
      </w:r>
      <w:r w:rsidR="00EA6483">
        <w:t xml:space="preserve">риложениях </w:t>
      </w:r>
      <w:r w:rsidR="00F716C6">
        <w:rPr>
          <w:lang w:val="en-US"/>
        </w:rPr>
        <w:t>D</w:t>
      </w:r>
      <w:r w:rsidR="00EA6483">
        <w:t>-</w:t>
      </w:r>
      <w:r w:rsidR="00F716C6">
        <w:rPr>
          <w:lang w:val="en-US"/>
        </w:rPr>
        <w:t>E</w:t>
      </w:r>
      <w:r w:rsidR="00EA6483">
        <w:t xml:space="preserve"> представлены таблицы с результатами </w:t>
      </w:r>
      <w:r w:rsidR="0086630A">
        <w:t>бинарной и м</w:t>
      </w:r>
      <w:r w:rsidR="00EA6483">
        <w:t>ультиклассовой</w:t>
      </w:r>
      <w:r w:rsidR="005106C0">
        <w:t xml:space="preserve"> классификации</w:t>
      </w:r>
      <w:r w:rsidR="00BD100A">
        <w:t xml:space="preserve"> на основе признаков из красного канала</w:t>
      </w:r>
      <w:r w:rsidR="00EA6483">
        <w:t xml:space="preserve">. </w:t>
      </w:r>
      <w:r w:rsidR="00D16998">
        <w:t xml:space="preserve">Анализ результатов позволяет </w:t>
      </w:r>
      <w:r w:rsidR="00D16998" w:rsidRPr="00770011">
        <w:rPr>
          <w:color w:val="auto"/>
        </w:rPr>
        <w:t xml:space="preserve">сделать </w:t>
      </w:r>
      <w:r w:rsidR="00D16998">
        <w:t>следующие выводы</w:t>
      </w:r>
      <w:r w:rsidR="00D16998" w:rsidRPr="00D16998">
        <w:t xml:space="preserve">: </w:t>
      </w:r>
      <w:r w:rsidR="00D16998">
        <w:t xml:space="preserve"> </w:t>
      </w:r>
    </w:p>
    <w:p w14:paraId="7F00E214" w14:textId="6511F7D6" w:rsidR="000F2A29" w:rsidRDefault="0009625A" w:rsidP="00082889">
      <w:pPr>
        <w:pStyle w:val="O"/>
        <w:numPr>
          <w:ilvl w:val="0"/>
          <w:numId w:val="11"/>
        </w:numPr>
      </w:pPr>
      <w:r w:rsidRPr="00B437AB">
        <w:t>Дерево</w:t>
      </w:r>
      <w:r>
        <w:t xml:space="preserve"> решений</w:t>
      </w:r>
      <w:r w:rsidR="00D34C9E">
        <w:t xml:space="preserve"> </w:t>
      </w:r>
      <w:r w:rsidR="00D34C9E">
        <w:rPr>
          <w:lang w:val="en-US"/>
        </w:rPr>
        <w:t>DT</w:t>
      </w:r>
      <w:r w:rsidR="00D34C9E" w:rsidRPr="00D34C9E">
        <w:t xml:space="preserve"> </w:t>
      </w:r>
      <w:r>
        <w:t>показало один из худших результатов.</w:t>
      </w:r>
      <w:r w:rsidR="00B437AB">
        <w:t xml:space="preserve"> </w:t>
      </w:r>
      <w:r w:rsidR="00BD100A">
        <w:t>Значит</w:t>
      </w:r>
      <w:r w:rsidR="000F2A29">
        <w:t xml:space="preserve">, на рассматриваемых признаках </w:t>
      </w:r>
      <w:r w:rsidR="000F2A29" w:rsidRPr="008645C4">
        <w:t>нельзя создать</w:t>
      </w:r>
      <w:r w:rsidR="000F2A29">
        <w:t xml:space="preserve"> простое</w:t>
      </w:r>
      <w:r w:rsidR="000F2A29" w:rsidRPr="008645C4">
        <w:t xml:space="preserve"> правило классификации, основанное на </w:t>
      </w:r>
      <w:r w:rsidR="00A45FE8">
        <w:t xml:space="preserve">используемых статистико-текстурных </w:t>
      </w:r>
      <w:r w:rsidR="000F2A29" w:rsidRPr="008645C4">
        <w:t>измерениях.</w:t>
      </w:r>
    </w:p>
    <w:p w14:paraId="261E21FD" w14:textId="46B1BEE8" w:rsidR="000F2A29" w:rsidRDefault="000F2A29" w:rsidP="00082889">
      <w:pPr>
        <w:pStyle w:val="O"/>
        <w:numPr>
          <w:ilvl w:val="0"/>
          <w:numId w:val="11"/>
        </w:numPr>
      </w:pPr>
      <w:r>
        <w:t xml:space="preserve">Сравнимые результаты дали </w:t>
      </w:r>
      <w:r w:rsidRPr="00770011">
        <w:rPr>
          <w:lang w:val="en-US"/>
        </w:rPr>
        <w:t>KNN</w:t>
      </w:r>
      <w:r w:rsidR="00E62BB7" w:rsidRPr="00E62BB7">
        <w:t xml:space="preserve">, </w:t>
      </w:r>
      <w:r w:rsidRPr="00770011">
        <w:rPr>
          <w:lang w:val="en-US"/>
        </w:rPr>
        <w:t>RF</w:t>
      </w:r>
      <w:r w:rsidR="00E62BB7" w:rsidRPr="00E62BB7">
        <w:t xml:space="preserve"> </w:t>
      </w:r>
      <w:r w:rsidR="00E62BB7">
        <w:t xml:space="preserve">и </w:t>
      </w:r>
      <w:r w:rsidR="00E62BB7">
        <w:rPr>
          <w:lang w:val="en-US"/>
        </w:rPr>
        <w:t>LDF</w:t>
      </w:r>
      <w:r>
        <w:t xml:space="preserve">. Невысокая точность </w:t>
      </w:r>
      <w:r w:rsidRPr="00770011">
        <w:rPr>
          <w:lang w:val="en-US"/>
        </w:rPr>
        <w:t>RF</w:t>
      </w:r>
      <w:r>
        <w:t xml:space="preserve">, объясняется тем, что </w:t>
      </w:r>
      <w:r w:rsidRPr="00770011">
        <w:rPr>
          <w:lang w:val="en-US"/>
        </w:rPr>
        <w:t>RF</w:t>
      </w:r>
      <w:r w:rsidRPr="008645C4">
        <w:t xml:space="preserve"> – </w:t>
      </w:r>
      <w:r>
        <w:t xml:space="preserve">объединение результатов множества деревьев решений, а само дерево решений показало низкий результат. </w:t>
      </w:r>
      <w:r w:rsidRPr="00770011">
        <w:rPr>
          <w:color w:val="auto"/>
        </w:rPr>
        <w:t xml:space="preserve">В случае </w:t>
      </w:r>
      <w:r w:rsidRPr="00770011">
        <w:rPr>
          <w:color w:val="auto"/>
          <w:lang w:val="en-US"/>
        </w:rPr>
        <w:t>KNN</w:t>
      </w:r>
      <w:r w:rsidRPr="00770011">
        <w:rPr>
          <w:color w:val="auto"/>
        </w:rPr>
        <w:t>,</w:t>
      </w:r>
      <w:r w:rsidR="00E4255B" w:rsidRPr="00770011">
        <w:rPr>
          <w:color w:val="auto"/>
        </w:rPr>
        <w:t xml:space="preserve"> можно предположить, что</w:t>
      </w:r>
      <w:r w:rsidR="00C91477" w:rsidRPr="00770011">
        <w:rPr>
          <w:color w:val="auto"/>
        </w:rPr>
        <w:t xml:space="preserve"> </w:t>
      </w:r>
      <w:r w:rsidR="004626A1" w:rsidRPr="00770011">
        <w:rPr>
          <w:color w:val="auto"/>
        </w:rPr>
        <w:t xml:space="preserve">границы классов сильно соприкасаются друг с другом, поэтому </w:t>
      </w:r>
      <w:r w:rsidR="00E4255B" w:rsidRPr="00770011">
        <w:rPr>
          <w:color w:val="auto"/>
        </w:rPr>
        <w:t>«голоса»</w:t>
      </w:r>
      <w:r w:rsidR="004626A1" w:rsidRPr="00770011">
        <w:rPr>
          <w:color w:val="auto"/>
        </w:rPr>
        <w:t xml:space="preserve"> </w:t>
      </w:r>
      <w:r w:rsidR="00E4255B" w:rsidRPr="00770011">
        <w:rPr>
          <w:color w:val="auto"/>
        </w:rPr>
        <w:t>соседей не дают надежной информации</w:t>
      </w:r>
      <w:r w:rsidR="00C91477" w:rsidRPr="00770011">
        <w:rPr>
          <w:color w:val="auto"/>
        </w:rPr>
        <w:t>.</w:t>
      </w:r>
      <w:r w:rsidRPr="00770011">
        <w:rPr>
          <w:color w:val="auto"/>
        </w:rPr>
        <w:t xml:space="preserve"> </w:t>
      </w:r>
      <w:r w:rsidR="00C2130C">
        <w:rPr>
          <w:color w:val="auto"/>
        </w:rPr>
        <w:t>Высокие результаты л</w:t>
      </w:r>
      <w:r w:rsidR="00A62F69">
        <w:rPr>
          <w:color w:val="auto"/>
        </w:rPr>
        <w:t>инейн</w:t>
      </w:r>
      <w:r w:rsidR="00C2130C">
        <w:rPr>
          <w:color w:val="auto"/>
        </w:rPr>
        <w:t>ого</w:t>
      </w:r>
      <w:r w:rsidR="00A62F69">
        <w:rPr>
          <w:color w:val="auto"/>
        </w:rPr>
        <w:t xml:space="preserve"> дискриминант</w:t>
      </w:r>
      <w:r w:rsidR="00C2130C">
        <w:rPr>
          <w:color w:val="auto"/>
        </w:rPr>
        <w:t>а</w:t>
      </w:r>
      <w:r w:rsidR="00A62F69">
        <w:rPr>
          <w:color w:val="auto"/>
        </w:rPr>
        <w:t xml:space="preserve"> Фишера</w:t>
      </w:r>
      <w:r w:rsidR="00E853C6" w:rsidRPr="00E853C6">
        <w:rPr>
          <w:color w:val="auto"/>
        </w:rPr>
        <w:t xml:space="preserve"> </w:t>
      </w:r>
      <w:r w:rsidR="00197904">
        <w:rPr>
          <w:color w:val="auto"/>
          <w:lang w:val="en-US"/>
        </w:rPr>
        <w:t>LDF</w:t>
      </w:r>
      <w:r w:rsidR="00197904" w:rsidRPr="00E853C6">
        <w:rPr>
          <w:color w:val="auto"/>
        </w:rPr>
        <w:t xml:space="preserve"> </w:t>
      </w:r>
      <w:r w:rsidR="00197904">
        <w:rPr>
          <w:color w:val="auto"/>
        </w:rPr>
        <w:t>подтверждают</w:t>
      </w:r>
      <w:r w:rsidR="00C2130C">
        <w:rPr>
          <w:color w:val="auto"/>
        </w:rPr>
        <w:t xml:space="preserve"> существ</w:t>
      </w:r>
      <w:r w:rsidR="00E853C6">
        <w:rPr>
          <w:color w:val="auto"/>
        </w:rPr>
        <w:t>ование</w:t>
      </w:r>
      <w:r w:rsidR="00C2130C">
        <w:rPr>
          <w:color w:val="auto"/>
        </w:rPr>
        <w:t xml:space="preserve"> </w:t>
      </w:r>
      <w:r w:rsidR="00E853C6">
        <w:rPr>
          <w:color w:val="auto"/>
        </w:rPr>
        <w:t>«</w:t>
      </w:r>
      <w:r w:rsidR="00A62F69">
        <w:rPr>
          <w:color w:val="auto"/>
        </w:rPr>
        <w:t>хорош</w:t>
      </w:r>
      <w:r w:rsidR="00E853C6">
        <w:rPr>
          <w:color w:val="auto"/>
        </w:rPr>
        <w:t>ей»</w:t>
      </w:r>
      <w:r w:rsidR="00A62F69">
        <w:rPr>
          <w:color w:val="auto"/>
        </w:rPr>
        <w:t xml:space="preserve"> проекци</w:t>
      </w:r>
      <w:r w:rsidR="00E853C6">
        <w:rPr>
          <w:color w:val="auto"/>
        </w:rPr>
        <w:t>и</w:t>
      </w:r>
      <w:r w:rsidR="00A62F69">
        <w:rPr>
          <w:color w:val="auto"/>
        </w:rPr>
        <w:t xml:space="preserve"> признаков</w:t>
      </w:r>
      <w:r w:rsidR="00C2130C">
        <w:rPr>
          <w:color w:val="auto"/>
        </w:rPr>
        <w:t xml:space="preserve">, </w:t>
      </w:r>
      <w:r w:rsidR="00E853C6">
        <w:rPr>
          <w:color w:val="auto"/>
        </w:rPr>
        <w:t xml:space="preserve">которая </w:t>
      </w:r>
      <w:r w:rsidR="00C2130C">
        <w:rPr>
          <w:color w:val="auto"/>
        </w:rPr>
        <w:t>позволя</w:t>
      </w:r>
      <w:r w:rsidR="00E853C6">
        <w:rPr>
          <w:color w:val="auto"/>
        </w:rPr>
        <w:t>ет</w:t>
      </w:r>
      <w:r w:rsidR="00C2130C">
        <w:rPr>
          <w:color w:val="auto"/>
        </w:rPr>
        <w:t xml:space="preserve"> классифицировать объекты исходя из вида распределений</w:t>
      </w:r>
      <w:r w:rsidR="00E853C6">
        <w:rPr>
          <w:color w:val="auto"/>
        </w:rPr>
        <w:t xml:space="preserve"> </w:t>
      </w:r>
      <w:r w:rsidR="00C2130C">
        <w:rPr>
          <w:color w:val="auto"/>
        </w:rPr>
        <w:t xml:space="preserve">при помощи </w:t>
      </w:r>
      <w:r w:rsidR="00A62F69">
        <w:rPr>
          <w:color w:val="auto"/>
        </w:rPr>
        <w:t>наивн</w:t>
      </w:r>
      <w:r w:rsidR="00C2130C">
        <w:rPr>
          <w:color w:val="auto"/>
        </w:rPr>
        <w:t>ого</w:t>
      </w:r>
      <w:r w:rsidR="00A62F69">
        <w:rPr>
          <w:color w:val="auto"/>
        </w:rPr>
        <w:t xml:space="preserve"> Байес</w:t>
      </w:r>
      <w:r w:rsidR="00C2130C">
        <w:rPr>
          <w:color w:val="auto"/>
        </w:rPr>
        <w:t>а</w:t>
      </w:r>
      <w:r w:rsidR="00A62F69">
        <w:rPr>
          <w:color w:val="auto"/>
        </w:rPr>
        <w:t xml:space="preserve">. </w:t>
      </w:r>
    </w:p>
    <w:p w14:paraId="04474484" w14:textId="2237F9A5" w:rsidR="002426AB" w:rsidRPr="002426AB" w:rsidRDefault="0009625A" w:rsidP="00082889">
      <w:pPr>
        <w:pStyle w:val="O"/>
        <w:numPr>
          <w:ilvl w:val="0"/>
          <w:numId w:val="9"/>
        </w:numPr>
      </w:pPr>
      <w:r w:rsidRPr="00B437AB">
        <w:t>Стабильно</w:t>
      </w:r>
      <w:r>
        <w:t xml:space="preserve"> лучшие результаты показывали одноуровневый персептрон</w:t>
      </w:r>
      <w:r w:rsidR="00B437AB">
        <w:t xml:space="preserve"> </w:t>
      </w:r>
      <w:r w:rsidR="00B437AB" w:rsidRPr="002426AB">
        <w:rPr>
          <w:lang w:val="en-US"/>
        </w:rPr>
        <w:t>SLP</w:t>
      </w:r>
      <w:r>
        <w:t xml:space="preserve"> и метод опорных векторов </w:t>
      </w:r>
      <w:r w:rsidR="00B437AB" w:rsidRPr="002426AB">
        <w:rPr>
          <w:lang w:val="en-US"/>
        </w:rPr>
        <w:t>SVM</w:t>
      </w:r>
      <w:r w:rsidR="00B437AB" w:rsidRPr="00B437AB">
        <w:t xml:space="preserve"> </w:t>
      </w:r>
      <w:r>
        <w:t xml:space="preserve">над полным </w:t>
      </w:r>
      <w:r w:rsidR="00A45FE8">
        <w:rPr>
          <w:lang w:val="en-US"/>
        </w:rPr>
        <w:t>long</w:t>
      </w:r>
      <w:r w:rsidR="00A45FE8" w:rsidRPr="00A45FE8">
        <w:t xml:space="preserve"> </w:t>
      </w:r>
      <w:r>
        <w:t>вектором признаков</w:t>
      </w:r>
      <w:r w:rsidR="000F7648">
        <w:t xml:space="preserve"> </w:t>
      </w:r>
      <w:r w:rsidR="00B437AB" w:rsidRPr="00770011">
        <w:rPr>
          <w:lang w:val="en-US"/>
        </w:rPr>
        <w:t>ALL</w:t>
      </w:r>
      <w:r>
        <w:t>.</w:t>
      </w:r>
      <w:r w:rsidR="00535498">
        <w:t xml:space="preserve"> В задаче детектирования достигнут 9</w:t>
      </w:r>
      <w:r w:rsidR="00197904" w:rsidRPr="00A45FE8">
        <w:t>5</w:t>
      </w:r>
      <w:r w:rsidR="00535498">
        <w:t xml:space="preserve">% </w:t>
      </w:r>
      <w:r w:rsidR="00535498" w:rsidRPr="002426AB">
        <w:rPr>
          <w:lang w:val="en-US"/>
        </w:rPr>
        <w:t>F</w:t>
      </w:r>
      <w:r w:rsidR="00535498" w:rsidRPr="000F2A29">
        <w:t>-</w:t>
      </w:r>
      <w:r w:rsidR="00535498" w:rsidRPr="002426AB">
        <w:rPr>
          <w:lang w:val="en-US"/>
        </w:rPr>
        <w:t>score</w:t>
      </w:r>
      <w:r w:rsidR="00535498">
        <w:t xml:space="preserve">, классификации – </w:t>
      </w:r>
      <w:r w:rsidR="00535498" w:rsidRPr="000F2A29">
        <w:t>8</w:t>
      </w:r>
      <w:r w:rsidR="003E540C">
        <w:t>3</w:t>
      </w:r>
      <w:r w:rsidR="00535498" w:rsidRPr="000F2A29">
        <w:t>%.</w:t>
      </w:r>
      <w:r w:rsidR="000F2A29" w:rsidRPr="000F2A29">
        <w:t xml:space="preserve"> </w:t>
      </w:r>
      <w:r w:rsidR="000F2A29" w:rsidRPr="002426AB">
        <w:rPr>
          <w:color w:val="auto"/>
        </w:rPr>
        <w:t xml:space="preserve">Это говорит о </w:t>
      </w:r>
      <w:r w:rsidR="002426AB" w:rsidRPr="002426AB">
        <w:rPr>
          <w:color w:val="auto"/>
        </w:rPr>
        <w:t xml:space="preserve">том, что </w:t>
      </w:r>
      <w:r w:rsidR="002426AB" w:rsidRPr="002426AB">
        <w:rPr>
          <w:color w:val="auto"/>
        </w:rPr>
        <w:lastRenderedPageBreak/>
        <w:t>переход в новое пространство,</w:t>
      </w:r>
      <w:r w:rsidR="004626A1">
        <w:rPr>
          <w:color w:val="auto"/>
        </w:rPr>
        <w:t xml:space="preserve"> </w:t>
      </w:r>
      <w:r w:rsidR="002426AB" w:rsidRPr="002426AB">
        <w:rPr>
          <w:color w:val="auto"/>
        </w:rPr>
        <w:t>большей размерности позволяет построить разделяющую гиперплоскость.</w:t>
      </w:r>
      <w:r w:rsidR="004626A1" w:rsidRPr="004626A1">
        <w:rPr>
          <w:color w:val="auto"/>
        </w:rPr>
        <w:t xml:space="preserve"> </w:t>
      </w:r>
      <w:r w:rsidR="004626A1">
        <w:rPr>
          <w:color w:val="auto"/>
        </w:rPr>
        <w:t>А в случае метода опорных векторов удается построить нелинейную гиперплоскость, удачно разделяющую классы.</w:t>
      </w:r>
    </w:p>
    <w:p w14:paraId="3F2F798B" w14:textId="18580868" w:rsidR="00D16998" w:rsidRDefault="0009625A" w:rsidP="00082889">
      <w:pPr>
        <w:pStyle w:val="O"/>
        <w:numPr>
          <w:ilvl w:val="0"/>
          <w:numId w:val="9"/>
        </w:numPr>
      </w:pPr>
      <w:r>
        <w:t>Алгоритмы классификации на основе характеристик</w:t>
      </w:r>
      <w:r w:rsidR="00D16998" w:rsidRPr="00D16998">
        <w:t xml:space="preserve"> </w:t>
      </w:r>
      <w:r w:rsidR="00B437AB" w:rsidRPr="002426AB">
        <w:rPr>
          <w:lang w:val="en-US"/>
        </w:rPr>
        <w:t>STAT</w:t>
      </w:r>
      <w:r w:rsidR="00B437AB">
        <w:t xml:space="preserve"> и </w:t>
      </w:r>
      <w:r w:rsidR="00D16998" w:rsidRPr="002426AB">
        <w:rPr>
          <w:lang w:val="en-US"/>
        </w:rPr>
        <w:t>STAT</w:t>
      </w:r>
      <w:r w:rsidR="000F7648" w:rsidRPr="000F7648">
        <w:t>+</w:t>
      </w:r>
      <w:r w:rsidR="00D16998" w:rsidRPr="002426AB">
        <w:rPr>
          <w:lang w:val="en-US"/>
        </w:rPr>
        <w:t>HIST</w:t>
      </w:r>
      <w:r>
        <w:t>, показывают низкое качество. Текстурные характеристики</w:t>
      </w:r>
      <w:r w:rsidR="00D16998" w:rsidRPr="00D16998">
        <w:t xml:space="preserve"> </w:t>
      </w:r>
      <w:r w:rsidR="00D16998" w:rsidRPr="002426AB">
        <w:rPr>
          <w:lang w:val="en-US"/>
        </w:rPr>
        <w:t>GLCM</w:t>
      </w:r>
      <w:r>
        <w:t xml:space="preserve"> вносят заметный вклад в улучшение работы алгоритмов.</w:t>
      </w:r>
    </w:p>
    <w:p w14:paraId="1B9DAB55" w14:textId="3B1F980D" w:rsidR="00535498" w:rsidRDefault="00535498" w:rsidP="00082889">
      <w:pPr>
        <w:pStyle w:val="O"/>
        <w:numPr>
          <w:ilvl w:val="0"/>
          <w:numId w:val="9"/>
        </w:numPr>
      </w:pPr>
      <w:r>
        <w:t>Использование векторов разной длины (</w:t>
      </w:r>
      <w:r>
        <w:rPr>
          <w:lang w:val="en-US"/>
        </w:rPr>
        <w:t>short</w:t>
      </w:r>
      <w:r w:rsidRPr="00C0310B">
        <w:t xml:space="preserve">, </w:t>
      </w:r>
      <w:r>
        <w:rPr>
          <w:lang w:val="en-US"/>
        </w:rPr>
        <w:t>middle</w:t>
      </w:r>
      <w:r w:rsidRPr="00C0310B">
        <w:t xml:space="preserve"> </w:t>
      </w:r>
      <w:r>
        <w:t>и</w:t>
      </w:r>
      <w:r w:rsidRPr="00C0310B">
        <w:t xml:space="preserve"> </w:t>
      </w:r>
      <w:r>
        <w:rPr>
          <w:lang w:val="en-US"/>
        </w:rPr>
        <w:t>long</w:t>
      </w:r>
      <w:r>
        <w:t xml:space="preserve">) не валяет на </w:t>
      </w:r>
      <w:r w:rsidR="00770011">
        <w:t xml:space="preserve">точность </w:t>
      </w:r>
      <w:r>
        <w:t>детектировани</w:t>
      </w:r>
      <w:r w:rsidR="00770011">
        <w:t>я</w:t>
      </w:r>
      <w:r>
        <w:t>, но на классификации точность может варьироваться в пределах 10%</w:t>
      </w:r>
      <w:r w:rsidR="003230F3">
        <w:t xml:space="preserve"> на полном векторе признаков </w:t>
      </w:r>
      <w:r w:rsidR="003230F3">
        <w:rPr>
          <w:lang w:val="en-US"/>
        </w:rPr>
        <w:t>ALL</w:t>
      </w:r>
      <w:r w:rsidR="003230F3">
        <w:t xml:space="preserve">. Значит для детектирования достаточно </w:t>
      </w:r>
      <w:r w:rsidR="003230F3">
        <w:rPr>
          <w:lang w:val="en-US"/>
        </w:rPr>
        <w:t>short</w:t>
      </w:r>
      <w:r w:rsidR="003230F3" w:rsidRPr="003230F3">
        <w:t xml:space="preserve"> </w:t>
      </w:r>
      <w:r w:rsidR="003230F3">
        <w:t xml:space="preserve">вектора, но для классификации предпочтительнее использовать </w:t>
      </w:r>
      <w:r w:rsidR="003230F3">
        <w:rPr>
          <w:lang w:val="en-US"/>
        </w:rPr>
        <w:t>long</w:t>
      </w:r>
      <w:r w:rsidR="003230F3" w:rsidRPr="003230F3">
        <w:t xml:space="preserve"> </w:t>
      </w:r>
      <w:r w:rsidR="003230F3">
        <w:t>вектор.</w:t>
      </w:r>
    </w:p>
    <w:p w14:paraId="11B3377B" w14:textId="6EB62A30" w:rsidR="00AC276F" w:rsidRDefault="008D7009" w:rsidP="00082889">
      <w:pPr>
        <w:pStyle w:val="O"/>
        <w:numPr>
          <w:ilvl w:val="0"/>
          <w:numId w:val="9"/>
        </w:numPr>
      </w:pPr>
      <w:r>
        <w:t>Использование</w:t>
      </w:r>
      <w:r w:rsidR="0009625A">
        <w:t xml:space="preserve"> локальных признаков</w:t>
      </w:r>
      <w:r w:rsidR="00B437AB">
        <w:t xml:space="preserve"> </w:t>
      </w:r>
      <w:r>
        <w:t xml:space="preserve">до </w:t>
      </w:r>
      <w:r w:rsidR="00B35235" w:rsidRPr="00B35235">
        <w:t>7</w:t>
      </w:r>
      <w:r>
        <w:t>%</w:t>
      </w:r>
      <w:r w:rsidR="0009625A">
        <w:t xml:space="preserve"> улучшает</w:t>
      </w:r>
      <w:r>
        <w:t xml:space="preserve"> </w:t>
      </w:r>
      <w:r w:rsidR="0009625A">
        <w:t>качество классифика</w:t>
      </w:r>
      <w:r w:rsidR="003230F3">
        <w:t>ции</w:t>
      </w:r>
      <w:r w:rsidR="0009625A">
        <w:t>.</w:t>
      </w:r>
      <w:r w:rsidR="00B437AB">
        <w:t xml:space="preserve"> Отчетливо видно </w:t>
      </w:r>
      <w:r w:rsidR="00B437AB" w:rsidRPr="003230F3">
        <w:t>улучшение</w:t>
      </w:r>
      <w:r w:rsidR="00B437AB">
        <w:t xml:space="preserve"> на </w:t>
      </w:r>
      <w:r w:rsidR="003230F3">
        <w:t xml:space="preserve">укороченных </w:t>
      </w:r>
      <w:r w:rsidR="003230F3">
        <w:rPr>
          <w:lang w:val="en-US"/>
        </w:rPr>
        <w:t>short</w:t>
      </w:r>
      <w:r w:rsidR="003230F3" w:rsidRPr="00B35235">
        <w:t xml:space="preserve"> </w:t>
      </w:r>
      <w:r w:rsidR="003230F3">
        <w:t xml:space="preserve">и </w:t>
      </w:r>
      <w:r w:rsidR="003230F3">
        <w:rPr>
          <w:lang w:val="en-US"/>
        </w:rPr>
        <w:t>middle</w:t>
      </w:r>
      <w:r w:rsidR="00B437AB" w:rsidRPr="00535498">
        <w:t xml:space="preserve"> </w:t>
      </w:r>
      <w:r w:rsidR="00B437AB">
        <w:t>векторах.</w:t>
      </w:r>
    </w:p>
    <w:p w14:paraId="73E7DCCB" w14:textId="77777777" w:rsidR="00B437AB" w:rsidRDefault="008D7009" w:rsidP="00082889">
      <w:pPr>
        <w:pStyle w:val="O"/>
        <w:numPr>
          <w:ilvl w:val="0"/>
          <w:numId w:val="9"/>
        </w:numPr>
      </w:pPr>
      <w:r>
        <w:t xml:space="preserve">Классификация на локальных признаках </w:t>
      </w:r>
      <w:r>
        <w:rPr>
          <w:lang w:val="en-US"/>
        </w:rPr>
        <w:t>STAT</w:t>
      </w:r>
      <w:r>
        <w:t>+</w:t>
      </w:r>
      <w:r>
        <w:rPr>
          <w:lang w:val="en-US"/>
        </w:rPr>
        <w:t>HIST</w:t>
      </w:r>
      <w:r>
        <w:t xml:space="preserve"> приобретает до </w:t>
      </w:r>
      <w:r w:rsidR="00B437AB">
        <w:t>10</w:t>
      </w:r>
      <w:r>
        <w:t xml:space="preserve">% качества относительно классификации на </w:t>
      </w:r>
      <w:r w:rsidR="00AC276F">
        <w:t>глобальных</w:t>
      </w:r>
      <w:r>
        <w:t xml:space="preserve"> признаках </w:t>
      </w:r>
      <w:r w:rsidR="00AC276F">
        <w:rPr>
          <w:lang w:val="en-US"/>
        </w:rPr>
        <w:t>STAT</w:t>
      </w:r>
      <w:r w:rsidR="00AC276F">
        <w:t>+</w:t>
      </w:r>
      <w:r w:rsidR="00AC276F">
        <w:rPr>
          <w:lang w:val="en-US"/>
        </w:rPr>
        <w:t>HIST</w:t>
      </w:r>
      <w:r>
        <w:t xml:space="preserve">. </w:t>
      </w:r>
    </w:p>
    <w:p w14:paraId="0FDEB1B4" w14:textId="430A4ABB" w:rsidR="00B437AB" w:rsidRDefault="00B437AB" w:rsidP="00082889">
      <w:pPr>
        <w:pStyle w:val="O"/>
        <w:numPr>
          <w:ilvl w:val="0"/>
          <w:numId w:val="9"/>
        </w:numPr>
      </w:pPr>
      <w:r>
        <w:t>При классификации</w:t>
      </w:r>
      <w:r w:rsidR="0009625A">
        <w:t xml:space="preserve"> </w:t>
      </w:r>
      <w:r>
        <w:t xml:space="preserve">только </w:t>
      </w:r>
      <w:r w:rsidR="0009625A">
        <w:t xml:space="preserve">на признаках </w:t>
      </w:r>
      <w:r w:rsidR="00D16998" w:rsidRPr="00B437AB">
        <w:rPr>
          <w:lang w:val="en-US"/>
        </w:rPr>
        <w:t>GLCM</w:t>
      </w:r>
      <w:r w:rsidR="00D16998">
        <w:t xml:space="preserve"> </w:t>
      </w:r>
      <w:r>
        <w:t xml:space="preserve">способ извлечения признаков (глобальный или локальный) не оказывает влияния на итоговую точность. </w:t>
      </w:r>
    </w:p>
    <w:p w14:paraId="481C8B86" w14:textId="36E75DDD" w:rsidR="0009738C" w:rsidRDefault="00AC276F" w:rsidP="00116D27">
      <w:pPr>
        <w:pStyle w:val="O"/>
      </w:pPr>
      <w:r>
        <w:t xml:space="preserve">На основе последних </w:t>
      </w:r>
      <w:r w:rsidR="00535498">
        <w:t>двух</w:t>
      </w:r>
      <w:r>
        <w:t xml:space="preserve"> пунктов, можно сказать, что глобальные</w:t>
      </w:r>
      <w:r w:rsidR="00190E96">
        <w:t xml:space="preserve"> признаки проигрывают в качестве</w:t>
      </w:r>
      <w:r>
        <w:t xml:space="preserve"> з</w:t>
      </w:r>
      <w:r w:rsidR="00190E96">
        <w:t>а счёт потерь на признаках STAT</w:t>
      </w:r>
      <w:r>
        <w:t>+</w:t>
      </w:r>
      <w:r w:rsidR="00190E96">
        <w:t xml:space="preserve">HIST. </w:t>
      </w:r>
      <w:r w:rsidR="00181D84">
        <w:t>Поэтому с</w:t>
      </w:r>
      <w:r w:rsidR="00190E96">
        <w:t xml:space="preserve">тавится предположение что </w:t>
      </w:r>
      <w:r w:rsidR="00116D27">
        <w:t>можно повысить точно</w:t>
      </w:r>
      <w:r w:rsidR="003B3D51">
        <w:t>сть</w:t>
      </w:r>
      <w:r w:rsidR="00116D27">
        <w:t xml:space="preserve"> классификации путем использования локальных статистических и глобальных текстурных признаков. Такой вектор комбинированных признаков обозначим </w:t>
      </w:r>
      <w:r w:rsidR="00116D27" w:rsidRPr="00116D27">
        <w:rPr>
          <w:i/>
          <w:iCs/>
          <w:lang w:val="en-US"/>
        </w:rPr>
        <w:t>comb</w:t>
      </w:r>
      <w:r w:rsidR="00116D27" w:rsidRPr="00116D27">
        <w:t>.</w:t>
      </w:r>
      <w:r w:rsidR="00116D27">
        <w:t xml:space="preserve"> </w:t>
      </w:r>
    </w:p>
    <w:p w14:paraId="7F4EE251" w14:textId="59D6C5EC" w:rsidR="002834B8" w:rsidRPr="00192D2A" w:rsidRDefault="0009738C" w:rsidP="00192D2A">
      <w:pPr>
        <w:pStyle w:val="O"/>
        <w:rPr>
          <w:sz w:val="20"/>
          <w:szCs w:val="20"/>
        </w:rPr>
      </w:pPr>
      <w:r>
        <w:t>Результаты эксперимента по применению комбинированных</w:t>
      </w:r>
      <w:r w:rsidRPr="0009738C">
        <w:t xml:space="preserve"> </w:t>
      </w:r>
      <w:r>
        <w:t xml:space="preserve">признаков </w:t>
      </w:r>
      <w:r w:rsidRPr="003B3D51">
        <w:rPr>
          <w:lang w:val="en-US"/>
        </w:rPr>
        <w:t>comb</w:t>
      </w:r>
      <w:r w:rsidRPr="0009738C">
        <w:t xml:space="preserve"> </w:t>
      </w:r>
      <w:r>
        <w:t xml:space="preserve">представлены в </w:t>
      </w:r>
      <w:r w:rsidR="00DD4145">
        <w:t>П</w:t>
      </w:r>
      <w:r>
        <w:t xml:space="preserve">риложениях </w:t>
      </w:r>
      <w:r w:rsidR="00F716C6">
        <w:rPr>
          <w:lang w:val="en-US"/>
        </w:rPr>
        <w:t>D</w:t>
      </w:r>
      <w:r w:rsidRPr="0009738C">
        <w:t>-</w:t>
      </w:r>
      <w:r w:rsidR="00F716C6">
        <w:rPr>
          <w:lang w:val="en-US"/>
        </w:rPr>
        <w:t>E</w:t>
      </w:r>
      <w:r w:rsidRPr="0009738C">
        <w:t>.</w:t>
      </w:r>
      <w:r>
        <w:t xml:space="preserve"> Видно, что наше предположение верно и п</w:t>
      </w:r>
      <w:r w:rsidR="00436772" w:rsidRPr="00E52E7A">
        <w:t xml:space="preserve">оказатели </w:t>
      </w:r>
      <w:r w:rsidR="00436772" w:rsidRPr="00E52E7A">
        <w:rPr>
          <w:lang w:val="en-US"/>
        </w:rPr>
        <w:t>F</w:t>
      </w:r>
      <w:r>
        <w:noBreakHyphen/>
      </w:r>
      <w:r w:rsidR="00436772" w:rsidRPr="00E52E7A">
        <w:rPr>
          <w:lang w:val="en-US"/>
        </w:rPr>
        <w:t>Score</w:t>
      </w:r>
      <w:r w:rsidR="00436772" w:rsidRPr="00E52E7A">
        <w:t xml:space="preserve"> для комбинированного вектора</w:t>
      </w:r>
      <w:r w:rsidR="009103DC">
        <w:t xml:space="preserve"> </w:t>
      </w:r>
      <w:r w:rsidRPr="003B3D51">
        <w:rPr>
          <w:lang w:val="en-US"/>
        </w:rPr>
        <w:t>comb</w:t>
      </w:r>
      <w:r w:rsidR="0037449F" w:rsidRPr="00E52E7A">
        <w:t xml:space="preserve"> </w:t>
      </w:r>
      <w:r w:rsidR="00436772" w:rsidRPr="00E52E7A">
        <w:t>и для вектора</w:t>
      </w:r>
      <w:r w:rsidR="009103DC">
        <w:t xml:space="preserve"> </w:t>
      </w:r>
      <w:r w:rsidR="009103DC" w:rsidRPr="00E52E7A">
        <w:t>локальных данных</w:t>
      </w:r>
      <w:r w:rsidR="009103DC" w:rsidRPr="009103DC">
        <w:t xml:space="preserve"> </w:t>
      </w:r>
      <w:r w:rsidRPr="003B3D51">
        <w:rPr>
          <w:lang w:val="en-US"/>
        </w:rPr>
        <w:t>local</w:t>
      </w:r>
      <w:r w:rsidRPr="0009738C">
        <w:rPr>
          <w:i/>
          <w:iCs/>
        </w:rPr>
        <w:t xml:space="preserve"> </w:t>
      </w:r>
      <w:r w:rsidR="009103DC">
        <w:t>оказались идентичными</w:t>
      </w:r>
      <w:r w:rsidR="00A45FE8" w:rsidRPr="00A45FE8">
        <w:t>.</w:t>
      </w:r>
      <w:r w:rsidR="00192D2A">
        <w:t xml:space="preserve"> </w:t>
      </w:r>
    </w:p>
    <w:p w14:paraId="2BEF5FF5" w14:textId="62711656" w:rsidR="00C956EE" w:rsidRDefault="00E52E7A" w:rsidP="00273479">
      <w:pPr>
        <w:spacing w:line="360" w:lineRule="auto"/>
        <w:ind w:firstLine="709"/>
        <w:jc w:val="both"/>
      </w:pPr>
      <w:r>
        <w:t>З</w:t>
      </w:r>
      <w:r w:rsidRPr="00E52E7A">
        <w:t>а счет о</w:t>
      </w:r>
      <w:r w:rsidR="00294AAD" w:rsidRPr="00E52E7A">
        <w:t>тсутстви</w:t>
      </w:r>
      <w:r w:rsidRPr="00E52E7A">
        <w:t>я</w:t>
      </w:r>
      <w:r w:rsidR="00294AAD" w:rsidRPr="00E52E7A">
        <w:t xml:space="preserve"> упадка качества работы классификаторов</w:t>
      </w:r>
      <w:r w:rsidRPr="00E52E7A">
        <w:t xml:space="preserve"> на комбинированном векторе признаков, становится возможным использования вместо локальных </w:t>
      </w:r>
      <w:r w:rsidRPr="00E52E7A">
        <w:rPr>
          <w:lang w:val="en-US"/>
        </w:rPr>
        <w:t>GLCM</w:t>
      </w:r>
      <w:r>
        <w:t xml:space="preserve"> </w:t>
      </w:r>
      <w:r w:rsidRPr="00E52E7A">
        <w:t>признаков их глобальные аналоги. В связи с этим уменьшится вычислительная нагрузка извлечения признаков из</w:t>
      </w:r>
      <w:r w:rsidR="00E26FBD">
        <w:t xml:space="preserve"> исходных</w:t>
      </w:r>
      <w:r w:rsidRPr="00E52E7A">
        <w:t xml:space="preserve"> изображений.</w:t>
      </w:r>
      <w:r w:rsidR="00192D2A">
        <w:t xml:space="preserve"> Время обучения лучших классификаторов не превышает 6 секунд, а инференса 2 секунд (таблица </w:t>
      </w:r>
      <w:r w:rsidR="0014438E">
        <w:t>8</w:t>
      </w:r>
      <w:r w:rsidR="00192D2A">
        <w:t xml:space="preserve">). </w:t>
      </w:r>
    </w:p>
    <w:p w14:paraId="068A9C41" w14:textId="785B0C26" w:rsidR="00192D2A" w:rsidRPr="00CC1E21" w:rsidRDefault="00192D2A" w:rsidP="00273479">
      <w:pPr>
        <w:pStyle w:val="O"/>
        <w:spacing w:before="120" w:line="276" w:lineRule="auto"/>
        <w:jc w:val="center"/>
      </w:pPr>
      <w:r w:rsidRPr="008855DD">
        <w:t xml:space="preserve">Таблица </w:t>
      </w:r>
      <w:r w:rsidR="0014438E">
        <w:t>8</w:t>
      </w:r>
      <w:r w:rsidRPr="008855DD">
        <w:t>. Время обучения и инференса лучших классификаторов на векторе комбинированных признаков</w:t>
      </w:r>
      <w:r w:rsidR="00CC1E21">
        <w:t>, полученных</w:t>
      </w:r>
      <w:r w:rsidRPr="008855DD">
        <w:t xml:space="preserve"> </w:t>
      </w:r>
      <w:r w:rsidR="00CC1E21">
        <w:t>в красном канале</w:t>
      </w:r>
    </w:p>
    <w:tbl>
      <w:tblPr>
        <w:tblStyle w:val="af6"/>
        <w:tblW w:w="7797" w:type="dxa"/>
        <w:jc w:val="center"/>
        <w:tblLayout w:type="fixed"/>
        <w:tblLook w:val="04A0" w:firstRow="1" w:lastRow="0" w:firstColumn="1" w:lastColumn="0" w:noHBand="0" w:noVBand="1"/>
      </w:tblPr>
      <w:tblGrid>
        <w:gridCol w:w="2268"/>
        <w:gridCol w:w="1016"/>
        <w:gridCol w:w="969"/>
        <w:gridCol w:w="992"/>
        <w:gridCol w:w="851"/>
        <w:gridCol w:w="992"/>
        <w:gridCol w:w="709"/>
      </w:tblGrid>
      <w:tr w:rsidR="00192D2A" w:rsidRPr="008855DD" w14:paraId="2EF663CC" w14:textId="77777777" w:rsidTr="00973C73">
        <w:trPr>
          <w:trHeight w:val="200"/>
          <w:jc w:val="center"/>
        </w:trPr>
        <w:tc>
          <w:tcPr>
            <w:tcW w:w="2268" w:type="dxa"/>
            <w:vMerge w:val="restart"/>
            <w:vAlign w:val="center"/>
          </w:tcPr>
          <w:p w14:paraId="0E9910CE" w14:textId="77777777" w:rsidR="00192D2A" w:rsidRPr="003662BC" w:rsidRDefault="00192D2A" w:rsidP="00973C73">
            <w:pPr>
              <w:pStyle w:val="HTML1"/>
              <w:wordWrap w:val="0"/>
              <w:jc w:val="center"/>
              <w:textAlignment w:val="baseline"/>
              <w:rPr>
                <w:rFonts w:ascii="Times New Roman" w:hAnsi="Times New Roman" w:cs="Times New Roman"/>
                <w:b/>
                <w:bCs/>
                <w:noProof/>
              </w:rPr>
            </w:pPr>
            <w:r w:rsidRPr="003662BC">
              <w:rPr>
                <w:rFonts w:ascii="Times New Roman" w:hAnsi="Times New Roman" w:cs="Times New Roman"/>
                <w:b/>
                <w:bCs/>
                <w:noProof/>
              </w:rPr>
              <w:t>Классификатор</w:t>
            </w:r>
          </w:p>
        </w:tc>
        <w:tc>
          <w:tcPr>
            <w:tcW w:w="2977" w:type="dxa"/>
            <w:gridSpan w:val="3"/>
            <w:vAlign w:val="center"/>
          </w:tcPr>
          <w:p w14:paraId="2126623D"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rPr>
              <w:t>Тренировка</w:t>
            </w:r>
            <w:r w:rsidRPr="003662BC">
              <w:rPr>
                <w:rFonts w:ascii="Times New Roman" w:hAnsi="Times New Roman" w:cs="Times New Roman"/>
                <w:b/>
                <w:bCs/>
                <w:noProof/>
                <w:lang w:val="en-US"/>
              </w:rPr>
              <w:t>,c</w:t>
            </w:r>
          </w:p>
        </w:tc>
        <w:tc>
          <w:tcPr>
            <w:tcW w:w="2552" w:type="dxa"/>
            <w:gridSpan w:val="3"/>
            <w:vAlign w:val="center"/>
          </w:tcPr>
          <w:p w14:paraId="589388DD"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rPr>
              <w:t>Инференс</w:t>
            </w:r>
            <w:r w:rsidRPr="003662BC">
              <w:rPr>
                <w:rFonts w:ascii="Times New Roman" w:hAnsi="Times New Roman" w:cs="Times New Roman"/>
                <w:b/>
                <w:bCs/>
                <w:noProof/>
                <w:lang w:val="en-US"/>
              </w:rPr>
              <w:t>, c</w:t>
            </w:r>
          </w:p>
        </w:tc>
      </w:tr>
      <w:tr w:rsidR="00192D2A" w:rsidRPr="008855DD" w14:paraId="3B469EAF" w14:textId="77777777" w:rsidTr="00973C73">
        <w:trPr>
          <w:trHeight w:val="200"/>
          <w:jc w:val="center"/>
        </w:trPr>
        <w:tc>
          <w:tcPr>
            <w:tcW w:w="2268" w:type="dxa"/>
            <w:vMerge/>
            <w:vAlign w:val="center"/>
          </w:tcPr>
          <w:p w14:paraId="3D5F56F6"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p>
        </w:tc>
        <w:tc>
          <w:tcPr>
            <w:tcW w:w="1016" w:type="dxa"/>
            <w:vAlign w:val="center"/>
          </w:tcPr>
          <w:p w14:paraId="0D97EAA5"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short</w:t>
            </w:r>
          </w:p>
        </w:tc>
        <w:tc>
          <w:tcPr>
            <w:tcW w:w="969" w:type="dxa"/>
            <w:vAlign w:val="center"/>
          </w:tcPr>
          <w:p w14:paraId="1811762A"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middle</w:t>
            </w:r>
          </w:p>
        </w:tc>
        <w:tc>
          <w:tcPr>
            <w:tcW w:w="992" w:type="dxa"/>
            <w:vAlign w:val="center"/>
          </w:tcPr>
          <w:p w14:paraId="70EEE1E7"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long</w:t>
            </w:r>
          </w:p>
        </w:tc>
        <w:tc>
          <w:tcPr>
            <w:tcW w:w="851" w:type="dxa"/>
            <w:vAlign w:val="center"/>
          </w:tcPr>
          <w:p w14:paraId="175D410C"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short</w:t>
            </w:r>
          </w:p>
        </w:tc>
        <w:tc>
          <w:tcPr>
            <w:tcW w:w="992" w:type="dxa"/>
            <w:vAlign w:val="center"/>
          </w:tcPr>
          <w:p w14:paraId="6F953303"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middle</w:t>
            </w:r>
          </w:p>
        </w:tc>
        <w:tc>
          <w:tcPr>
            <w:tcW w:w="709" w:type="dxa"/>
            <w:vAlign w:val="center"/>
          </w:tcPr>
          <w:p w14:paraId="49D2E922" w14:textId="77777777" w:rsidR="00192D2A" w:rsidRPr="003662BC" w:rsidRDefault="00192D2A" w:rsidP="00973C73">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long</w:t>
            </w:r>
          </w:p>
        </w:tc>
      </w:tr>
      <w:tr w:rsidR="00192D2A" w:rsidRPr="008855DD" w14:paraId="4853F606" w14:textId="77777777" w:rsidTr="00973C73">
        <w:trPr>
          <w:jc w:val="center"/>
        </w:trPr>
        <w:tc>
          <w:tcPr>
            <w:tcW w:w="2268" w:type="dxa"/>
            <w:vAlign w:val="center"/>
          </w:tcPr>
          <w:p w14:paraId="1F42778B" w14:textId="77777777" w:rsidR="00192D2A" w:rsidRPr="008855DD" w:rsidRDefault="00192D2A" w:rsidP="00973C73">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SLP</w:t>
            </w:r>
          </w:p>
        </w:tc>
        <w:tc>
          <w:tcPr>
            <w:tcW w:w="1016" w:type="dxa"/>
          </w:tcPr>
          <w:p w14:paraId="53F0CC69"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5.17</w:t>
            </w:r>
          </w:p>
        </w:tc>
        <w:tc>
          <w:tcPr>
            <w:tcW w:w="969" w:type="dxa"/>
          </w:tcPr>
          <w:p w14:paraId="57DECBD5"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5.46</w:t>
            </w:r>
          </w:p>
        </w:tc>
        <w:tc>
          <w:tcPr>
            <w:tcW w:w="992" w:type="dxa"/>
          </w:tcPr>
          <w:p w14:paraId="193E959B"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5.79</w:t>
            </w:r>
          </w:p>
        </w:tc>
        <w:tc>
          <w:tcPr>
            <w:tcW w:w="851" w:type="dxa"/>
          </w:tcPr>
          <w:p w14:paraId="10FE0C04"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1.18</w:t>
            </w:r>
          </w:p>
        </w:tc>
        <w:tc>
          <w:tcPr>
            <w:tcW w:w="992" w:type="dxa"/>
          </w:tcPr>
          <w:p w14:paraId="7D1FAB79"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1.27</w:t>
            </w:r>
          </w:p>
        </w:tc>
        <w:tc>
          <w:tcPr>
            <w:tcW w:w="709" w:type="dxa"/>
          </w:tcPr>
          <w:p w14:paraId="43023FBC"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1.39</w:t>
            </w:r>
          </w:p>
        </w:tc>
      </w:tr>
      <w:tr w:rsidR="00192D2A" w:rsidRPr="008855DD" w14:paraId="601E3088" w14:textId="77777777" w:rsidTr="00973C73">
        <w:trPr>
          <w:jc w:val="center"/>
        </w:trPr>
        <w:tc>
          <w:tcPr>
            <w:tcW w:w="2268" w:type="dxa"/>
            <w:vAlign w:val="center"/>
          </w:tcPr>
          <w:p w14:paraId="58121F24" w14:textId="77777777" w:rsidR="00192D2A" w:rsidRPr="008855DD" w:rsidRDefault="00192D2A" w:rsidP="00973C73">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SVC</w:t>
            </w:r>
          </w:p>
        </w:tc>
        <w:tc>
          <w:tcPr>
            <w:tcW w:w="1016" w:type="dxa"/>
          </w:tcPr>
          <w:p w14:paraId="4A41958C"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0.36</w:t>
            </w:r>
          </w:p>
        </w:tc>
        <w:tc>
          <w:tcPr>
            <w:tcW w:w="969" w:type="dxa"/>
          </w:tcPr>
          <w:p w14:paraId="51130429"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0.42</w:t>
            </w:r>
          </w:p>
        </w:tc>
        <w:tc>
          <w:tcPr>
            <w:tcW w:w="992" w:type="dxa"/>
          </w:tcPr>
          <w:p w14:paraId="61936CBD"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0.52</w:t>
            </w:r>
          </w:p>
        </w:tc>
        <w:tc>
          <w:tcPr>
            <w:tcW w:w="851" w:type="dxa"/>
          </w:tcPr>
          <w:p w14:paraId="6FBF7250"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1.12</w:t>
            </w:r>
          </w:p>
        </w:tc>
        <w:tc>
          <w:tcPr>
            <w:tcW w:w="992" w:type="dxa"/>
          </w:tcPr>
          <w:p w14:paraId="1E91573C"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1.21</w:t>
            </w:r>
          </w:p>
        </w:tc>
        <w:tc>
          <w:tcPr>
            <w:tcW w:w="709" w:type="dxa"/>
          </w:tcPr>
          <w:p w14:paraId="48CC4920" w14:textId="77777777" w:rsidR="00192D2A" w:rsidRPr="00192D2A" w:rsidRDefault="00192D2A" w:rsidP="00973C73">
            <w:pPr>
              <w:pStyle w:val="HTML1"/>
              <w:wordWrap w:val="0"/>
              <w:jc w:val="center"/>
              <w:textAlignment w:val="baseline"/>
              <w:rPr>
                <w:rFonts w:ascii="Times New Roman" w:hAnsi="Times New Roman" w:cs="Times New Roman"/>
                <w:noProof/>
                <w:lang w:val="en-US"/>
              </w:rPr>
            </w:pPr>
            <w:r w:rsidRPr="00192D2A">
              <w:rPr>
                <w:rFonts w:ascii="Times New Roman" w:hAnsi="Times New Roman" w:cs="Times New Roman"/>
                <w:noProof/>
                <w:lang w:val="en-US"/>
              </w:rPr>
              <w:t>1.33</w:t>
            </w:r>
          </w:p>
        </w:tc>
      </w:tr>
    </w:tbl>
    <w:p w14:paraId="0138BE6E" w14:textId="2813E55C" w:rsidR="00192D2A" w:rsidRDefault="00192D2A" w:rsidP="00053E38">
      <w:pPr>
        <w:pStyle w:val="O"/>
        <w:spacing w:before="240"/>
      </w:pPr>
      <w:r>
        <w:lastRenderedPageBreak/>
        <w:t xml:space="preserve">Лучше всех подвергаются классификации здоровые листья, листья, пораженные заболеваниями </w:t>
      </w:r>
      <w:r w:rsidRPr="009077C0">
        <w:rPr>
          <w:i/>
          <w:iCs/>
          <w:lang w:val="en-US"/>
        </w:rPr>
        <w:t>Yellow</w:t>
      </w:r>
      <w:r w:rsidRPr="009077C0">
        <w:rPr>
          <w:i/>
          <w:iCs/>
        </w:rPr>
        <w:t xml:space="preserve"> </w:t>
      </w:r>
      <w:r w:rsidRPr="009077C0">
        <w:rPr>
          <w:i/>
          <w:iCs/>
          <w:lang w:val="en-US"/>
        </w:rPr>
        <w:t>Leaf</w:t>
      </w:r>
      <w:r w:rsidRPr="009077C0">
        <w:rPr>
          <w:i/>
          <w:iCs/>
        </w:rPr>
        <w:t xml:space="preserve"> </w:t>
      </w:r>
      <w:r w:rsidRPr="009077C0">
        <w:rPr>
          <w:i/>
          <w:iCs/>
          <w:lang w:val="en-US"/>
        </w:rPr>
        <w:t>Curl</w:t>
      </w:r>
      <w:r w:rsidRPr="009077C0">
        <w:rPr>
          <w:i/>
          <w:iCs/>
        </w:rPr>
        <w:t xml:space="preserve"> </w:t>
      </w:r>
      <w:r w:rsidRPr="009077C0">
        <w:rPr>
          <w:i/>
          <w:iCs/>
          <w:lang w:val="en-US"/>
        </w:rPr>
        <w:t>Virus</w:t>
      </w:r>
      <w:r>
        <w:t xml:space="preserve"> и </w:t>
      </w:r>
      <w:r w:rsidRPr="009077C0">
        <w:rPr>
          <w:i/>
          <w:iCs/>
          <w:lang w:val="en-US"/>
        </w:rPr>
        <w:t>Bacterial</w:t>
      </w:r>
      <w:r w:rsidRPr="009077C0">
        <w:rPr>
          <w:i/>
          <w:iCs/>
        </w:rPr>
        <w:t xml:space="preserve"> </w:t>
      </w:r>
      <w:r w:rsidRPr="009077C0">
        <w:rPr>
          <w:i/>
          <w:iCs/>
          <w:lang w:val="en-US"/>
        </w:rPr>
        <w:t>spot</w:t>
      </w:r>
      <w:r>
        <w:rPr>
          <w:i/>
          <w:iCs/>
        </w:rPr>
        <w:t xml:space="preserve"> </w:t>
      </w:r>
      <w:r w:rsidRPr="00192D2A">
        <w:t>(рис 13)</w:t>
      </w:r>
      <w:r w:rsidRPr="00DD521F">
        <w:t xml:space="preserve">. </w:t>
      </w:r>
      <w:r>
        <w:t xml:space="preserve"> </w:t>
      </w:r>
      <w:r w:rsidRPr="009077C0">
        <w:rPr>
          <w:i/>
          <w:iCs/>
          <w:lang w:val="en-US"/>
        </w:rPr>
        <w:t>Early</w:t>
      </w:r>
      <w:r w:rsidRPr="009077C0">
        <w:rPr>
          <w:i/>
          <w:iCs/>
        </w:rPr>
        <w:t xml:space="preserve"> </w:t>
      </w:r>
      <w:r w:rsidRPr="009077C0">
        <w:rPr>
          <w:i/>
          <w:iCs/>
          <w:lang w:val="en-US"/>
        </w:rPr>
        <w:t>blight</w:t>
      </w:r>
      <w:r w:rsidRPr="009077C0">
        <w:t xml:space="preserve"> </w:t>
      </w:r>
      <w:r>
        <w:t>и</w:t>
      </w:r>
      <w:r w:rsidRPr="00192D2A">
        <w:t xml:space="preserve"> </w:t>
      </w:r>
      <w:r w:rsidRPr="00192D2A">
        <w:rPr>
          <w:i/>
          <w:iCs/>
          <w:lang w:val="en-US"/>
        </w:rPr>
        <w:t>Septoria</w:t>
      </w:r>
      <w:r w:rsidRPr="00192D2A">
        <w:t xml:space="preserve"> </w:t>
      </w:r>
      <w:r>
        <w:t>являются самыми трудным</w:t>
      </w:r>
      <w:r w:rsidRPr="009077C0">
        <w:t xml:space="preserve"> </w:t>
      </w:r>
      <w:r>
        <w:t xml:space="preserve">для классификации, их </w:t>
      </w:r>
      <w:r w:rsidR="003B3D51">
        <w:rPr>
          <w:lang w:val="en-US"/>
        </w:rPr>
        <w:t>Precision</w:t>
      </w:r>
      <w:r>
        <w:t xml:space="preserve"> составля</w:t>
      </w:r>
      <w:r w:rsidR="003B3D51">
        <w:t>е</w:t>
      </w:r>
      <w:r>
        <w:t xml:space="preserve">т 69%. Часто происходит путаница </w:t>
      </w:r>
      <w:r w:rsidRPr="009077C0">
        <w:rPr>
          <w:i/>
          <w:iCs/>
          <w:lang w:val="en-US"/>
        </w:rPr>
        <w:t>Early</w:t>
      </w:r>
      <w:r w:rsidRPr="009077C0">
        <w:rPr>
          <w:i/>
          <w:iCs/>
        </w:rPr>
        <w:t xml:space="preserve"> </w:t>
      </w:r>
      <w:r w:rsidRPr="009077C0">
        <w:rPr>
          <w:i/>
          <w:iCs/>
          <w:lang w:val="en-US"/>
        </w:rPr>
        <w:t>blight</w:t>
      </w:r>
      <w:r w:rsidRPr="009077C0">
        <w:t xml:space="preserve"> </w:t>
      </w:r>
      <w:r>
        <w:t xml:space="preserve">и </w:t>
      </w:r>
      <w:r w:rsidRPr="00192D2A">
        <w:rPr>
          <w:i/>
          <w:iCs/>
          <w:lang w:val="en-US"/>
        </w:rPr>
        <w:t>Late</w:t>
      </w:r>
      <w:r w:rsidRPr="00192D2A">
        <w:rPr>
          <w:i/>
          <w:iCs/>
        </w:rPr>
        <w:t xml:space="preserve"> </w:t>
      </w:r>
      <w:r w:rsidRPr="00192D2A">
        <w:rPr>
          <w:i/>
          <w:iCs/>
          <w:lang w:val="en-US"/>
        </w:rPr>
        <w:t>blight</w:t>
      </w:r>
      <w:r w:rsidRPr="00EE19CA">
        <w:t xml:space="preserve">. </w:t>
      </w:r>
      <w:r>
        <w:t xml:space="preserve">Многие изображения </w:t>
      </w:r>
      <w:r w:rsidRPr="00192D2A">
        <w:rPr>
          <w:i/>
          <w:iCs/>
          <w:lang w:val="en-US"/>
        </w:rPr>
        <w:t>Septoria</w:t>
      </w:r>
      <w:r>
        <w:t xml:space="preserve"> классифицируются как </w:t>
      </w:r>
      <w:r>
        <w:rPr>
          <w:i/>
          <w:iCs/>
          <w:lang w:val="en-US"/>
        </w:rPr>
        <w:t>Late</w:t>
      </w:r>
      <w:r w:rsidRPr="00192D2A">
        <w:rPr>
          <w:i/>
          <w:iCs/>
        </w:rPr>
        <w:t xml:space="preserve"> </w:t>
      </w:r>
      <w:r>
        <w:rPr>
          <w:i/>
          <w:iCs/>
          <w:lang w:val="en-US"/>
        </w:rPr>
        <w:t>blight</w:t>
      </w:r>
      <w:r>
        <w:t>.</w:t>
      </w:r>
    </w:p>
    <w:p w14:paraId="78EE4073" w14:textId="7A376BD1" w:rsidR="00192D2A" w:rsidRDefault="00F219F4" w:rsidP="003B3D51">
      <w:pPr>
        <w:pStyle w:val="O"/>
        <w:spacing w:line="240" w:lineRule="auto"/>
        <w:ind w:firstLine="0"/>
        <w:jc w:val="center"/>
      </w:pPr>
      <w:r>
        <w:rPr>
          <w:noProof/>
          <w:lang w:val="en-US" w:eastAsia="en-US"/>
        </w:rPr>
        <w:drawing>
          <wp:inline distT="0" distB="0" distL="0" distR="0" wp14:anchorId="432833C9" wp14:editId="7F65477D">
            <wp:extent cx="4813300" cy="1976923"/>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0067"/>
                    <a:stretch/>
                  </pic:blipFill>
                  <pic:spPr bwMode="auto">
                    <a:xfrm>
                      <a:off x="0" y="0"/>
                      <a:ext cx="4837968" cy="1987055"/>
                    </a:xfrm>
                    <a:prstGeom prst="rect">
                      <a:avLst/>
                    </a:prstGeom>
                    <a:noFill/>
                    <a:ln>
                      <a:noFill/>
                    </a:ln>
                    <a:extLst>
                      <a:ext uri="{53640926-AAD7-44D8-BBD7-CCE9431645EC}">
                        <a14:shadowObscured xmlns:a14="http://schemas.microsoft.com/office/drawing/2010/main"/>
                      </a:ext>
                    </a:extLst>
                  </pic:spPr>
                </pic:pic>
              </a:graphicData>
            </a:graphic>
          </wp:inline>
        </w:drawing>
      </w:r>
    </w:p>
    <w:p w14:paraId="3079CB38" w14:textId="6E674A16" w:rsidR="00192D2A" w:rsidRPr="00192D2A" w:rsidRDefault="00192D2A" w:rsidP="00564FF2">
      <w:pPr>
        <w:pStyle w:val="O"/>
        <w:spacing w:after="240" w:line="240" w:lineRule="auto"/>
        <w:jc w:val="center"/>
        <w:rPr>
          <w:sz w:val="20"/>
          <w:szCs w:val="20"/>
        </w:rPr>
      </w:pPr>
      <w:r w:rsidRPr="00EE19CA">
        <w:rPr>
          <w:sz w:val="20"/>
          <w:szCs w:val="20"/>
        </w:rPr>
        <w:t>Рисунок 13. Матрица ошибок</w:t>
      </w:r>
      <w:r>
        <w:rPr>
          <w:sz w:val="20"/>
          <w:szCs w:val="20"/>
        </w:rPr>
        <w:t xml:space="preserve"> </w:t>
      </w:r>
      <w:r w:rsidRPr="00EE19CA">
        <w:rPr>
          <w:sz w:val="20"/>
          <w:szCs w:val="20"/>
        </w:rPr>
        <w:t xml:space="preserve">(%) одноуровневого персептрона </w:t>
      </w:r>
      <w:r w:rsidRPr="00EE19CA">
        <w:rPr>
          <w:sz w:val="20"/>
          <w:szCs w:val="20"/>
          <w:lang w:val="en-US"/>
        </w:rPr>
        <w:t>SLP</w:t>
      </w:r>
      <w:r w:rsidRPr="00EE19CA">
        <w:rPr>
          <w:sz w:val="20"/>
          <w:szCs w:val="20"/>
        </w:rPr>
        <w:t xml:space="preserve"> на полном векторе комбинированных признаков </w:t>
      </w:r>
      <w:r w:rsidR="00CC1E21">
        <w:rPr>
          <w:sz w:val="20"/>
          <w:szCs w:val="20"/>
        </w:rPr>
        <w:t>полученных в красном канале</w:t>
      </w:r>
      <w:r w:rsidRPr="00EE19CA">
        <w:rPr>
          <w:sz w:val="20"/>
          <w:szCs w:val="20"/>
        </w:rPr>
        <w:t xml:space="preserve"> </w:t>
      </w:r>
    </w:p>
    <w:p w14:paraId="011E4842" w14:textId="72107FC4" w:rsidR="00C23BD8" w:rsidRDefault="00E52E7A" w:rsidP="00053E38">
      <w:pPr>
        <w:spacing w:before="240" w:line="360" w:lineRule="auto"/>
        <w:ind w:firstLine="709"/>
        <w:jc w:val="both"/>
      </w:pPr>
      <w:r w:rsidRPr="00E52E7A">
        <w:t xml:space="preserve">Таким образом, </w:t>
      </w:r>
      <w:r>
        <w:t>в данном разделе удалось без потери качества классификации оптимизировать процесс извлечения признаков</w:t>
      </w:r>
      <w:r w:rsidR="003E540C">
        <w:t xml:space="preserve"> заменой локальных текстурных признаков, глобальными</w:t>
      </w:r>
      <w:r>
        <w:t>.</w:t>
      </w:r>
    </w:p>
    <w:p w14:paraId="0464FABA" w14:textId="20428C26" w:rsidR="005179E9" w:rsidRDefault="000A14B5" w:rsidP="000A14B5">
      <w:pPr>
        <w:pStyle w:val="22"/>
        <w:numPr>
          <w:ilvl w:val="1"/>
          <w:numId w:val="1"/>
        </w:numPr>
        <w:ind w:left="0" w:firstLine="0"/>
        <w:rPr>
          <w:b/>
          <w:bCs/>
        </w:rPr>
      </w:pPr>
      <w:bookmarkStart w:id="240" w:name="_Toc74818562"/>
      <w:r>
        <w:rPr>
          <w:b/>
          <w:bCs/>
        </w:rPr>
        <w:t>Исследование</w:t>
      </w:r>
      <w:r>
        <w:rPr>
          <w:b/>
          <w:bCs/>
          <w:lang w:val="en-US"/>
        </w:rPr>
        <w:t xml:space="preserve"> </w:t>
      </w:r>
      <w:r>
        <w:rPr>
          <w:b/>
          <w:bCs/>
        </w:rPr>
        <w:t>применения</w:t>
      </w:r>
      <w:r>
        <w:rPr>
          <w:b/>
          <w:bCs/>
          <w:lang w:val="en-US"/>
        </w:rPr>
        <w:t xml:space="preserve"> NDVI</w:t>
      </w:r>
      <w:r w:rsidR="001E6617" w:rsidRPr="001E6617">
        <w:rPr>
          <w:b/>
          <w:bCs/>
          <w:vertAlign w:val="subscript"/>
          <w:lang w:val="en-US"/>
        </w:rPr>
        <w:t>G</w:t>
      </w:r>
      <w:r>
        <w:rPr>
          <w:b/>
          <w:bCs/>
          <w:lang w:val="en-US"/>
        </w:rPr>
        <w:t xml:space="preserve"> </w:t>
      </w:r>
      <w:r>
        <w:rPr>
          <w:b/>
          <w:bCs/>
        </w:rPr>
        <w:t>аналог</w:t>
      </w:r>
      <w:r w:rsidR="001E6617">
        <w:rPr>
          <w:b/>
          <w:bCs/>
        </w:rPr>
        <w:t>а</w:t>
      </w:r>
      <w:bookmarkEnd w:id="240"/>
    </w:p>
    <w:p w14:paraId="467EEF5D" w14:textId="77777777" w:rsidR="000A14B5" w:rsidRDefault="000A14B5" w:rsidP="000A14B5">
      <w:pPr>
        <w:spacing w:line="360" w:lineRule="auto"/>
        <w:ind w:firstLine="708"/>
        <w:jc w:val="both"/>
      </w:pPr>
      <w:r>
        <w:t xml:space="preserve">В данной работе исследуется возможность классификации болезней листьев томата. Для решения такой задачи целесообразно использовать характерные для растительности индикаторы заболевания. Одним из таких показателей является </w:t>
      </w:r>
      <w:r>
        <w:rPr>
          <w:lang w:val="en-US"/>
        </w:rPr>
        <w:t>NDVI</w:t>
      </w:r>
      <w:r w:rsidRPr="00DC4E75">
        <w:t xml:space="preserve"> </w:t>
      </w:r>
      <w:r>
        <w:t>–</w:t>
      </w:r>
      <w:r w:rsidRPr="00DC4E75">
        <w:t xml:space="preserve"> </w:t>
      </w:r>
      <w:r>
        <w:t xml:space="preserve">нормализованный вегетационный индекс, по которому можно судить о количестве и качестве растительности на участке поля во время вегетации. В данном разделе будет предпринята попытка вычислить </w:t>
      </w:r>
      <w:r>
        <w:rPr>
          <w:lang w:val="en-US"/>
        </w:rPr>
        <w:t>NDVI</w:t>
      </w:r>
      <w:r>
        <w:t xml:space="preserve"> образы для всех изображений. </w:t>
      </w:r>
    </w:p>
    <w:p w14:paraId="0EB18B9E" w14:textId="77777777" w:rsidR="000A14B5" w:rsidRPr="00E01C89" w:rsidRDefault="000A14B5" w:rsidP="000A14B5">
      <w:pPr>
        <w:pStyle w:val="O"/>
      </w:pPr>
      <w:r w:rsidRPr="00E01C89">
        <w:t xml:space="preserve">NDVI рассчитывается </w:t>
      </w:r>
      <w:r>
        <w:t>в красном и инфракрасном диапазоне</w:t>
      </w:r>
      <w:r w:rsidRPr="00E01C89">
        <w:t xml:space="preserve"> следующим образом:</w:t>
      </w:r>
    </w:p>
    <w:tbl>
      <w:tblPr>
        <w:tblW w:w="9634" w:type="dxa"/>
        <w:tblLook w:val="01E0" w:firstRow="1" w:lastRow="1" w:firstColumn="1" w:lastColumn="1" w:noHBand="0" w:noVBand="0"/>
      </w:tblPr>
      <w:tblGrid>
        <w:gridCol w:w="8987"/>
        <w:gridCol w:w="647"/>
      </w:tblGrid>
      <w:tr w:rsidR="000A14B5" w:rsidRPr="00D42AA7" w14:paraId="18BA9490" w14:textId="77777777" w:rsidTr="001873B5">
        <w:tc>
          <w:tcPr>
            <w:tcW w:w="8987" w:type="dxa"/>
            <w:hideMark/>
          </w:tcPr>
          <w:p w14:paraId="4C45F527" w14:textId="77777777" w:rsidR="000A14B5" w:rsidRPr="00D42AA7" w:rsidRDefault="000A14B5" w:rsidP="001873B5">
            <w:pPr>
              <w:pStyle w:val="af3"/>
              <w:spacing w:line="360" w:lineRule="auto"/>
              <w:ind w:firstLine="0"/>
              <w:jc w:val="center"/>
              <w:rPr>
                <w:iCs/>
                <w:sz w:val="24"/>
                <w:lang w:val="en-US" w:eastAsia="en-US"/>
              </w:rPr>
            </w:pPr>
            <m:oMathPara>
              <m:oMath>
                <m:r>
                  <m:rPr>
                    <m:sty m:val="p"/>
                  </m:rPr>
                  <w:rPr>
                    <w:rFonts w:ascii="Cambria Math" w:hAnsi="Cambria Math"/>
                    <w:sz w:val="24"/>
                    <w:lang w:val="en-US" w:eastAsia="en-US"/>
                  </w:rPr>
                  <m:t>NDVI=</m:t>
                </m:r>
                <m:f>
                  <m:fPr>
                    <m:ctrlPr>
                      <w:rPr>
                        <w:rFonts w:ascii="Cambria Math" w:hAnsi="Cambria Math"/>
                        <w:iCs/>
                        <w:sz w:val="24"/>
                        <w:lang w:val="en-US" w:eastAsia="en-US"/>
                      </w:rPr>
                    </m:ctrlPr>
                  </m:fPr>
                  <m:num>
                    <m:r>
                      <m:rPr>
                        <m:sty m:val="p"/>
                      </m:rPr>
                      <w:rPr>
                        <w:rFonts w:ascii="Cambria Math" w:hAnsi="Cambria Math"/>
                        <w:sz w:val="24"/>
                        <w:lang w:val="en-US" w:eastAsia="en-US"/>
                      </w:rPr>
                      <m:t>NIR-RED</m:t>
                    </m:r>
                  </m:num>
                  <m:den>
                    <m:r>
                      <m:rPr>
                        <m:sty m:val="p"/>
                      </m:rPr>
                      <w:rPr>
                        <w:rFonts w:ascii="Cambria Math" w:hAnsi="Cambria Math"/>
                        <w:sz w:val="24"/>
                        <w:lang w:val="en-US" w:eastAsia="en-US"/>
                      </w:rPr>
                      <m:t>NIR+RED</m:t>
                    </m:r>
                  </m:den>
                </m:f>
                <m:r>
                  <m:rPr>
                    <m:sty m:val="p"/>
                  </m:rPr>
                  <w:rPr>
                    <w:rFonts w:ascii="Cambria Math" w:hAnsi="Cambria Math"/>
                    <w:sz w:val="24"/>
                    <w:lang w:val="en-US" w:eastAsia="en-US"/>
                  </w:rPr>
                  <m:t>,</m:t>
                </m:r>
              </m:oMath>
            </m:oMathPara>
          </w:p>
          <w:p w14:paraId="32DAC152" w14:textId="77777777" w:rsidR="000A14B5" w:rsidRPr="00D42AA7" w:rsidRDefault="000A14B5" w:rsidP="001873B5">
            <w:pPr>
              <w:pStyle w:val="af3"/>
              <w:spacing w:line="360" w:lineRule="auto"/>
              <w:ind w:firstLine="0"/>
              <w:jc w:val="center"/>
              <w:rPr>
                <w:iCs/>
                <w:sz w:val="24"/>
                <w:lang w:val="en-US" w:eastAsia="en-US"/>
              </w:rPr>
            </w:pPr>
          </w:p>
        </w:tc>
        <w:tc>
          <w:tcPr>
            <w:tcW w:w="647" w:type="dxa"/>
            <w:vAlign w:val="center"/>
          </w:tcPr>
          <w:p w14:paraId="0D372CB3" w14:textId="77777777" w:rsidR="000A14B5" w:rsidRPr="00D42AA7" w:rsidRDefault="000A14B5" w:rsidP="00F05F3B">
            <w:pPr>
              <w:pStyle w:val="af3"/>
              <w:spacing w:line="360" w:lineRule="auto"/>
              <w:ind w:firstLine="0"/>
              <w:jc w:val="right"/>
              <w:rPr>
                <w:iCs/>
                <w:sz w:val="24"/>
                <w:lang w:val="en-US" w:eastAsia="en-US"/>
              </w:rPr>
            </w:pPr>
          </w:p>
        </w:tc>
      </w:tr>
    </w:tbl>
    <w:p w14:paraId="38343917" w14:textId="34E725FB" w:rsidR="000A14B5" w:rsidRPr="000A14B5" w:rsidRDefault="000A14B5" w:rsidP="000A14B5">
      <w:pPr>
        <w:pStyle w:val="O"/>
      </w:pPr>
      <w:r w:rsidRPr="00401B80">
        <w:t>Расчет NDVI базируется на двух участках спектральной кривой отражения сосудистых растений</w:t>
      </w:r>
      <w:r>
        <w:t xml:space="preserve"> (рис. 1</w:t>
      </w:r>
      <w:r w:rsidR="006C2F82" w:rsidRPr="00A3234F">
        <w:t>4</w:t>
      </w:r>
      <w:r>
        <w:t>)</w:t>
      </w:r>
      <w:r w:rsidRPr="00401B80">
        <w:t xml:space="preserve">. В красной области спектра (0,6-0,7 мкм) лежит максимум поглощения солнечной радиации хлорофиллом, а в инфракрасной (0,7-1,0 мкм) находится область максимального отражения клеточных структур листа. То есть высокая фотосинтетическая активность ведет к меньшему отражению в красной области спектра и большему в инфракрасной. Использование нормализованной разности между минимумом и максимумом </w:t>
      </w:r>
      <w:r w:rsidRPr="00401B80">
        <w:lastRenderedPageBreak/>
        <w:t>отражений увеличивает точность измерения, позволяет уменьшить влияние таких явлений как различия в освещенности снимка, облачности, дымки, и пр.</w:t>
      </w:r>
    </w:p>
    <w:p w14:paraId="1012C225" w14:textId="77C435C5" w:rsidR="003511BE" w:rsidRPr="003511BE" w:rsidRDefault="003511BE" w:rsidP="003511BE">
      <w:pPr>
        <w:pStyle w:val="31"/>
        <w:numPr>
          <w:ilvl w:val="2"/>
          <w:numId w:val="1"/>
        </w:numPr>
        <w:ind w:left="0" w:firstLine="0"/>
      </w:pPr>
      <w:bookmarkStart w:id="241" w:name="_Toc74818563"/>
      <w:r>
        <w:t xml:space="preserve">Расчет </w:t>
      </w:r>
      <w:r>
        <w:rPr>
          <w:lang w:val="en-US"/>
        </w:rPr>
        <w:t>NDVI</w:t>
      </w:r>
      <w:r w:rsidR="001E6617" w:rsidRPr="001E6617">
        <w:rPr>
          <w:vertAlign w:val="subscript"/>
          <w:lang w:val="en-US"/>
        </w:rPr>
        <w:t>G</w:t>
      </w:r>
      <w:r>
        <w:t xml:space="preserve"> образов изображений</w:t>
      </w:r>
      <w:bookmarkEnd w:id="241"/>
    </w:p>
    <w:p w14:paraId="07CFCB0E" w14:textId="4C72CDFA" w:rsidR="00401B80" w:rsidRDefault="00401B80" w:rsidP="00401B80">
      <w:pPr>
        <w:pStyle w:val="O"/>
      </w:pPr>
      <w:r>
        <w:t>П</w:t>
      </w:r>
      <w:r w:rsidRPr="00502C26">
        <w:t xml:space="preserve">оскольку мы работаем с RGB изображениями, то в чистом виде информации об этом </w:t>
      </w:r>
      <w:r>
        <w:t>инфракрасном</w:t>
      </w:r>
      <w:r w:rsidRPr="00502C26">
        <w:t xml:space="preserve"> диапазоне нет. </w:t>
      </w:r>
      <w:r>
        <w:t xml:space="preserve">Вместо этого мы обладаем информацией </w:t>
      </w:r>
      <w:r w:rsidR="00A3234F">
        <w:t xml:space="preserve">о </w:t>
      </w:r>
      <w:r>
        <w:t>зеленой области спектра (0.5-0.6 мкм). Поскольку растения отражают зеленый свет</w:t>
      </w:r>
      <w:r w:rsidRPr="007367AC">
        <w:t xml:space="preserve"> </w:t>
      </w:r>
      <w:r>
        <w:t>сильнее красного (рис. 1</w:t>
      </w:r>
      <w:r w:rsidR="00B94FEE">
        <w:t>4</w:t>
      </w:r>
      <w:r>
        <w:t>) предлагается ввести аналог вегетационного индекса на основе зеленого и красного каналов.</w:t>
      </w:r>
    </w:p>
    <w:p w14:paraId="1EE90520" w14:textId="006183B3" w:rsidR="00401B80" w:rsidRDefault="00401B80" w:rsidP="00B94FEE">
      <w:pPr>
        <w:pStyle w:val="O"/>
        <w:spacing w:line="240" w:lineRule="auto"/>
        <w:ind w:firstLine="0"/>
        <w:jc w:val="center"/>
      </w:pPr>
      <w:r>
        <w:rPr>
          <w:noProof/>
          <w:lang w:val="en-US" w:eastAsia="en-US"/>
        </w:rPr>
        <w:drawing>
          <wp:inline distT="0" distB="0" distL="0" distR="0" wp14:anchorId="0D7CDB92" wp14:editId="5A417A14">
            <wp:extent cx="2562225" cy="1984614"/>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2225" cy="1984614"/>
                    </a:xfrm>
                    <a:prstGeom prst="rect">
                      <a:avLst/>
                    </a:prstGeom>
                  </pic:spPr>
                </pic:pic>
              </a:graphicData>
            </a:graphic>
          </wp:inline>
        </w:drawing>
      </w:r>
    </w:p>
    <w:p w14:paraId="38061809" w14:textId="1AE53F35" w:rsidR="00401B80" w:rsidRPr="00B94FEE" w:rsidRDefault="00401B80" w:rsidP="00B94FEE">
      <w:pPr>
        <w:pStyle w:val="O"/>
        <w:spacing w:after="240" w:line="240" w:lineRule="auto"/>
        <w:ind w:firstLine="0"/>
        <w:jc w:val="center"/>
        <w:rPr>
          <w:sz w:val="20"/>
          <w:szCs w:val="20"/>
        </w:rPr>
      </w:pPr>
      <w:r w:rsidRPr="00B94FEE">
        <w:rPr>
          <w:sz w:val="20"/>
          <w:szCs w:val="20"/>
        </w:rPr>
        <w:t>Рисунок 1</w:t>
      </w:r>
      <w:r w:rsidR="00B94FEE" w:rsidRPr="00B94FEE">
        <w:rPr>
          <w:sz w:val="20"/>
          <w:szCs w:val="20"/>
        </w:rPr>
        <w:t>4</w:t>
      </w:r>
      <w:r w:rsidRPr="00B94FEE">
        <w:rPr>
          <w:sz w:val="20"/>
          <w:szCs w:val="20"/>
        </w:rPr>
        <w:t>. Отражение растениями разных длин волн [</w:t>
      </w:r>
      <w:r w:rsidR="00B94FEE" w:rsidRPr="00B94FEE">
        <w:rPr>
          <w:sz w:val="20"/>
          <w:szCs w:val="20"/>
        </w:rPr>
        <w:t>1</w:t>
      </w:r>
      <w:r w:rsidR="001573CD" w:rsidRPr="0033277A">
        <w:rPr>
          <w:sz w:val="20"/>
          <w:szCs w:val="20"/>
        </w:rPr>
        <w:t>2</w:t>
      </w:r>
      <w:r w:rsidRPr="00B94FEE">
        <w:rPr>
          <w:sz w:val="20"/>
          <w:szCs w:val="20"/>
        </w:rPr>
        <w:t>]</w:t>
      </w:r>
    </w:p>
    <w:p w14:paraId="0E146AAA" w14:textId="373E52AE" w:rsidR="006837C4" w:rsidRPr="008335AE" w:rsidRDefault="00401B80" w:rsidP="00053E38">
      <w:pPr>
        <w:pStyle w:val="O"/>
        <w:spacing w:before="240"/>
        <w:rPr>
          <w:color w:val="000000"/>
        </w:rPr>
      </w:pPr>
      <w:r>
        <w:t xml:space="preserve">Аналог </w:t>
      </w:r>
      <w:r>
        <w:rPr>
          <w:lang w:val="en-US"/>
        </w:rPr>
        <w:t>NDVI</w:t>
      </w:r>
      <w:r>
        <w:t xml:space="preserve">, основанный на красном и зеленом каналах обозначим как </w:t>
      </w:r>
      <w:r>
        <w:rPr>
          <w:lang w:val="en-US"/>
        </w:rPr>
        <w:t>NDVI</w:t>
      </w:r>
      <w:r>
        <w:rPr>
          <w:vertAlign w:val="subscript"/>
          <w:lang w:val="en-US"/>
        </w:rPr>
        <w:t>G</w:t>
      </w:r>
      <w:r w:rsidR="008335AE" w:rsidRPr="008335AE">
        <w:t>:</w:t>
      </w:r>
    </w:p>
    <w:tbl>
      <w:tblPr>
        <w:tblW w:w="9634" w:type="dxa"/>
        <w:tblLook w:val="01E0" w:firstRow="1" w:lastRow="1" w:firstColumn="1" w:lastColumn="1" w:noHBand="0" w:noVBand="0"/>
      </w:tblPr>
      <w:tblGrid>
        <w:gridCol w:w="8987"/>
        <w:gridCol w:w="647"/>
      </w:tblGrid>
      <w:tr w:rsidR="001E7BE6" w:rsidRPr="00EB717A" w14:paraId="603DA4CB" w14:textId="77777777" w:rsidTr="00FB449C">
        <w:tc>
          <w:tcPr>
            <w:tcW w:w="8987" w:type="dxa"/>
            <w:hideMark/>
          </w:tcPr>
          <w:p w14:paraId="1A5DAD32" w14:textId="599BDDE3" w:rsidR="001E7BE6" w:rsidRPr="00216D0E" w:rsidRDefault="00401B80" w:rsidP="00216D0E">
            <w:pPr>
              <w:pStyle w:val="O"/>
              <w:ind w:firstLine="0"/>
              <w:rPr>
                <w:sz w:val="22"/>
                <w:szCs w:val="22"/>
              </w:rPr>
            </w:pPr>
            <m:oMathPara>
              <m:oMath>
                <m:r>
                  <w:rPr>
                    <w:rFonts w:ascii="Cambria Math" w:hAnsi="Cambria Math"/>
                    <w:sz w:val="22"/>
                    <w:szCs w:val="22"/>
                  </w:rPr>
                  <m:t>NDV</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G</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GREEN-RED</m:t>
                    </m:r>
                  </m:num>
                  <m:den>
                    <m:r>
                      <w:rPr>
                        <w:rFonts w:ascii="Cambria Math" w:hAnsi="Cambria Math"/>
                        <w:sz w:val="22"/>
                        <w:szCs w:val="22"/>
                      </w:rPr>
                      <m:t>GREEN+RED</m:t>
                    </m:r>
                  </m:den>
                </m:f>
              </m:oMath>
            </m:oMathPara>
          </w:p>
        </w:tc>
        <w:tc>
          <w:tcPr>
            <w:tcW w:w="647" w:type="dxa"/>
            <w:vAlign w:val="center"/>
          </w:tcPr>
          <w:p w14:paraId="16CA0C11" w14:textId="77777777" w:rsidR="001E7BE6" w:rsidRPr="00EB717A" w:rsidRDefault="001E7BE6" w:rsidP="00082889">
            <w:pPr>
              <w:pStyle w:val="af3"/>
              <w:numPr>
                <w:ilvl w:val="0"/>
                <w:numId w:val="4"/>
              </w:numPr>
              <w:spacing w:line="360" w:lineRule="auto"/>
              <w:jc w:val="right"/>
              <w:rPr>
                <w:i/>
                <w:sz w:val="24"/>
                <w:lang w:val="en-US" w:eastAsia="en-US"/>
              </w:rPr>
            </w:pPr>
          </w:p>
        </w:tc>
      </w:tr>
    </w:tbl>
    <w:p w14:paraId="726022BB" w14:textId="714A9D20" w:rsidR="00C956EE" w:rsidRDefault="008335AE" w:rsidP="00A3234F">
      <w:pPr>
        <w:pStyle w:val="O"/>
      </w:pPr>
      <w:r>
        <w:t xml:space="preserve">После </w:t>
      </w:r>
      <w:r w:rsidR="00401B80">
        <w:t xml:space="preserve">вычисления </w:t>
      </w:r>
      <w:r w:rsidR="00401B80">
        <w:rPr>
          <w:lang w:val="en-US"/>
        </w:rPr>
        <w:t>NDVI</w:t>
      </w:r>
      <w:r w:rsidRPr="008335AE">
        <w:rPr>
          <w:vertAlign w:val="subscript"/>
          <w:lang w:val="en-US"/>
        </w:rPr>
        <w:t>G</w:t>
      </w:r>
      <w:r w:rsidRPr="008335AE">
        <w:rPr>
          <w:vertAlign w:val="subscript"/>
        </w:rPr>
        <w:t xml:space="preserve"> </w:t>
      </w:r>
      <w:r>
        <w:t>образа изображение проходило процедуру отбеливания (центрирования и стандартизация).</w:t>
      </w:r>
      <w:r w:rsidRPr="008335AE">
        <w:t xml:space="preserve"> </w:t>
      </w:r>
      <w:r w:rsidR="00C956EE">
        <w:t xml:space="preserve">Проанализируем </w:t>
      </w:r>
      <w:r w:rsidR="00A3234F">
        <w:t>примеры</w:t>
      </w:r>
      <w:r w:rsidR="00A3234F" w:rsidRPr="001E7BE6">
        <w:t xml:space="preserve"> </w:t>
      </w:r>
      <w:r w:rsidR="00A3234F">
        <w:rPr>
          <w:lang w:val="en-US"/>
        </w:rPr>
        <w:t>NDVI</w:t>
      </w:r>
      <w:r w:rsidR="00A3234F" w:rsidRPr="008335AE">
        <w:rPr>
          <w:vertAlign w:val="subscript"/>
          <w:lang w:val="en-US"/>
        </w:rPr>
        <w:t>G</w:t>
      </w:r>
      <w:r w:rsidR="00A3234F" w:rsidRPr="008335AE">
        <w:rPr>
          <w:vertAlign w:val="subscript"/>
        </w:rPr>
        <w:t xml:space="preserve"> </w:t>
      </w:r>
      <w:r w:rsidR="00A3234F">
        <w:t xml:space="preserve">изображений для здорового листа томата, и листа, страдающего заболеванием </w:t>
      </w:r>
      <w:r w:rsidR="00A3234F">
        <w:rPr>
          <w:lang w:val="en-US"/>
        </w:rPr>
        <w:t>Bacterial</w:t>
      </w:r>
      <w:r w:rsidR="00A3234F" w:rsidRPr="001E7BE6">
        <w:t xml:space="preserve"> </w:t>
      </w:r>
      <w:r w:rsidR="00A3234F">
        <w:rPr>
          <w:lang w:val="en-US"/>
        </w:rPr>
        <w:t>Spot</w:t>
      </w:r>
      <w:r w:rsidR="00A3234F" w:rsidRPr="001E7BE6">
        <w:t xml:space="preserve"> </w:t>
      </w:r>
      <w:r w:rsidR="00A3234F">
        <w:t xml:space="preserve">(рис. 15-16) </w:t>
      </w:r>
      <w:r w:rsidR="00C956EE">
        <w:t>с точки зрения физики.</w:t>
      </w:r>
    </w:p>
    <w:p w14:paraId="3CFF4BE8" w14:textId="60946094" w:rsidR="00A3234F" w:rsidRDefault="00A3234F" w:rsidP="00A3234F">
      <w:pPr>
        <w:pStyle w:val="O"/>
        <w:rPr>
          <w:shd w:val="clear" w:color="auto" w:fill="FFFFFF"/>
        </w:rPr>
      </w:pPr>
      <w:r>
        <w:rPr>
          <w:shd w:val="clear" w:color="auto" w:fill="FFFFFF"/>
        </w:rPr>
        <w:t xml:space="preserve">Поскольку </w:t>
      </w:r>
      <w:r w:rsidRPr="00A3234F">
        <w:t>пигмент</w:t>
      </w:r>
      <w:r>
        <w:rPr>
          <w:shd w:val="clear" w:color="auto" w:fill="FFFFFF"/>
        </w:rPr>
        <w:t xml:space="preserve"> листьев растений, хлорофилл, сильно поглощает видимый свет, </w:t>
      </w:r>
      <w:r>
        <w:rPr>
          <w:shd w:val="clear" w:color="auto" w:fill="FFFFFF"/>
          <w:lang w:val="en-US"/>
        </w:rPr>
        <w:t>RED</w:t>
      </w:r>
      <w:r>
        <w:rPr>
          <w:shd w:val="clear" w:color="auto" w:fill="FFFFFF"/>
        </w:rPr>
        <w:t xml:space="preserve"> изображение должно иметь более темные участки в здоровых</w:t>
      </w:r>
      <w:r w:rsidRPr="000F4FA5">
        <w:rPr>
          <w:shd w:val="clear" w:color="auto" w:fill="FFFFFF"/>
        </w:rPr>
        <w:t xml:space="preserve">, </w:t>
      </w:r>
      <w:r>
        <w:rPr>
          <w:shd w:val="clear" w:color="auto" w:fill="FFFFFF"/>
        </w:rPr>
        <w:t xml:space="preserve">«живых», областях растения, и более светлые участки в больных, «омертвевших», областях. С другой стороны, клеточная структура листьев сильнее отражает свет в зеленой области спектра. Поэтому </w:t>
      </w:r>
      <w:r>
        <w:rPr>
          <w:shd w:val="clear" w:color="auto" w:fill="FFFFFF"/>
          <w:lang w:val="en-US"/>
        </w:rPr>
        <w:t>GREEN</w:t>
      </w:r>
      <w:r w:rsidRPr="000F4FA5">
        <w:rPr>
          <w:shd w:val="clear" w:color="auto" w:fill="FFFFFF"/>
        </w:rPr>
        <w:t xml:space="preserve"> </w:t>
      </w:r>
      <w:r>
        <w:rPr>
          <w:shd w:val="clear" w:color="auto" w:fill="FFFFFF"/>
        </w:rPr>
        <w:t xml:space="preserve">изображение должно быть светлее </w:t>
      </w:r>
      <w:r>
        <w:rPr>
          <w:shd w:val="clear" w:color="auto" w:fill="FFFFFF"/>
          <w:lang w:val="en-US"/>
        </w:rPr>
        <w:t>RED</w:t>
      </w:r>
      <w:r w:rsidRPr="00D151D0">
        <w:rPr>
          <w:shd w:val="clear" w:color="auto" w:fill="FFFFFF"/>
        </w:rPr>
        <w:t xml:space="preserve">, </w:t>
      </w:r>
      <w:r>
        <w:rPr>
          <w:shd w:val="clear" w:color="auto" w:fill="FFFFFF"/>
        </w:rPr>
        <w:t>там, где растение здорово</w:t>
      </w:r>
      <w:r w:rsidRPr="00D151D0">
        <w:rPr>
          <w:shd w:val="clear" w:color="auto" w:fill="FFFFFF"/>
        </w:rPr>
        <w:t xml:space="preserve">. </w:t>
      </w:r>
      <w:r>
        <w:rPr>
          <w:shd w:val="clear" w:color="auto" w:fill="FFFFFF"/>
        </w:rPr>
        <w:t xml:space="preserve"> В итоге </w:t>
      </w:r>
      <w:r>
        <w:rPr>
          <w:shd w:val="clear" w:color="auto" w:fill="FFFFFF"/>
          <w:lang w:val="en-US"/>
        </w:rPr>
        <w:t>NDVI</w:t>
      </w:r>
      <w:r w:rsidRPr="00D151D0">
        <w:rPr>
          <w:shd w:val="clear" w:color="auto" w:fill="FFFFFF"/>
          <w:vertAlign w:val="subscript"/>
          <w:lang w:val="en-US"/>
        </w:rPr>
        <w:t>G</w:t>
      </w:r>
      <w:r w:rsidRPr="00D151D0">
        <w:rPr>
          <w:shd w:val="clear" w:color="auto" w:fill="FFFFFF"/>
        </w:rPr>
        <w:t xml:space="preserve"> </w:t>
      </w:r>
      <w:r>
        <w:rPr>
          <w:shd w:val="clear" w:color="auto" w:fill="FFFFFF"/>
        </w:rPr>
        <w:t>должно описывать здоровые области светлыми участками, «омертвевшие» – темными.</w:t>
      </w:r>
    </w:p>
    <w:p w14:paraId="3749FBC3" w14:textId="4DFFF83A" w:rsidR="00A3234F" w:rsidRPr="00A3234F" w:rsidRDefault="00A3234F" w:rsidP="00A3234F">
      <w:pPr>
        <w:pStyle w:val="O"/>
      </w:pPr>
      <w:r>
        <w:rPr>
          <w:shd w:val="clear" w:color="auto" w:fill="FFFFFF"/>
        </w:rPr>
        <w:t xml:space="preserve">Полученные изображения (рис. 15-16) корректно описывают физические явления. </w:t>
      </w:r>
      <w:r>
        <w:t xml:space="preserve">Как и ожидалось на </w:t>
      </w:r>
      <w:r>
        <w:rPr>
          <w:lang w:val="en-US"/>
        </w:rPr>
        <w:t>NDVI</w:t>
      </w:r>
      <w:r w:rsidRPr="00D151D0">
        <w:rPr>
          <w:vertAlign w:val="subscript"/>
          <w:lang w:val="en-US"/>
        </w:rPr>
        <w:t>G</w:t>
      </w:r>
      <w:r w:rsidRPr="00252602">
        <w:t xml:space="preserve"> </w:t>
      </w:r>
      <w:r>
        <w:t xml:space="preserve">изображениях область заболевания описывается темными участками, то есть малыми значением индекса </w:t>
      </w:r>
      <w:r>
        <w:rPr>
          <w:lang w:val="en-US"/>
        </w:rPr>
        <w:t>NDVI</w:t>
      </w:r>
      <w:r w:rsidRPr="00D151D0">
        <w:rPr>
          <w:vertAlign w:val="subscript"/>
          <w:lang w:val="en-US"/>
        </w:rPr>
        <w:t>G</w:t>
      </w:r>
      <w:r w:rsidRPr="000F4FA5">
        <w:t>.</w:t>
      </w:r>
    </w:p>
    <w:p w14:paraId="567AB85B" w14:textId="77777777" w:rsidR="00A3234F" w:rsidRPr="006E4FC6" w:rsidRDefault="00A3234F" w:rsidP="00A3234F">
      <w:pPr>
        <w:pStyle w:val="O"/>
      </w:pPr>
    </w:p>
    <w:p w14:paraId="2A74E9DB" w14:textId="7D478F20" w:rsidR="006E4FC6" w:rsidRDefault="008335AE" w:rsidP="00BB5CD6">
      <w:pPr>
        <w:pStyle w:val="O"/>
        <w:ind w:firstLine="0"/>
        <w:jc w:val="center"/>
      </w:pPr>
      <w:r>
        <w:rPr>
          <w:noProof/>
          <w:lang w:val="en-US" w:eastAsia="en-US"/>
        </w:rPr>
        <w:lastRenderedPageBreak/>
        <w:drawing>
          <wp:inline distT="0" distB="0" distL="0" distR="0" wp14:anchorId="25CA4FB7" wp14:editId="7174AA15">
            <wp:extent cx="1095375" cy="109537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5567" cy="1095567"/>
                    </a:xfrm>
                    <a:prstGeom prst="rect">
                      <a:avLst/>
                    </a:prstGeom>
                    <a:noFill/>
                    <a:ln>
                      <a:noFill/>
                    </a:ln>
                  </pic:spPr>
                </pic:pic>
              </a:graphicData>
            </a:graphic>
          </wp:inline>
        </w:drawing>
      </w:r>
      <w:r w:rsidR="00BB5CD6">
        <w:t xml:space="preserve"> </w:t>
      </w:r>
      <w:r>
        <w:rPr>
          <w:noProof/>
          <w:lang w:val="en-US" w:eastAsia="en-US"/>
        </w:rPr>
        <w:drawing>
          <wp:inline distT="0" distB="0" distL="0" distR="0" wp14:anchorId="46CB3EF1" wp14:editId="1A148FBA">
            <wp:extent cx="1095375" cy="10953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95726" cy="1095726"/>
                    </a:xfrm>
                    <a:prstGeom prst="rect">
                      <a:avLst/>
                    </a:prstGeom>
                    <a:noFill/>
                    <a:ln>
                      <a:noFill/>
                    </a:ln>
                  </pic:spPr>
                </pic:pic>
              </a:graphicData>
            </a:graphic>
          </wp:inline>
        </w:drawing>
      </w:r>
      <w:r w:rsidR="00BB5CD6">
        <w:t xml:space="preserve"> </w:t>
      </w:r>
      <w:r>
        <w:rPr>
          <w:noProof/>
          <w:lang w:val="en-US" w:eastAsia="en-US"/>
        </w:rPr>
        <w:drawing>
          <wp:inline distT="0" distB="0" distL="0" distR="0" wp14:anchorId="72F400E8" wp14:editId="466BE82C">
            <wp:extent cx="1104900" cy="11049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r w:rsidR="00BB5CD6">
        <w:t xml:space="preserve"> </w:t>
      </w:r>
      <w:r>
        <w:rPr>
          <w:noProof/>
          <w:lang w:val="en-US" w:eastAsia="en-US"/>
        </w:rPr>
        <w:drawing>
          <wp:inline distT="0" distB="0" distL="0" distR="0" wp14:anchorId="7FEA6FF8" wp14:editId="3BE722BD">
            <wp:extent cx="1112211" cy="11049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2522" t="4136" r="20274" b="6077"/>
                    <a:stretch/>
                  </pic:blipFill>
                  <pic:spPr bwMode="auto">
                    <a:xfrm>
                      <a:off x="0" y="0"/>
                      <a:ext cx="1127201" cy="1119792"/>
                    </a:xfrm>
                    <a:prstGeom prst="rect">
                      <a:avLst/>
                    </a:prstGeom>
                    <a:noFill/>
                    <a:ln>
                      <a:noFill/>
                    </a:ln>
                    <a:extLst>
                      <a:ext uri="{53640926-AAD7-44D8-BBD7-CCE9431645EC}">
                        <a14:shadowObscured xmlns:a14="http://schemas.microsoft.com/office/drawing/2010/main"/>
                      </a:ext>
                    </a:extLst>
                  </pic:spPr>
                </pic:pic>
              </a:graphicData>
            </a:graphic>
          </wp:inline>
        </w:drawing>
      </w:r>
    </w:p>
    <w:p w14:paraId="623C2D68" w14:textId="39C89F82" w:rsidR="006E4FC6" w:rsidRPr="00FC084E" w:rsidRDefault="006E4FC6" w:rsidP="006E4FC6">
      <w:pPr>
        <w:pStyle w:val="O"/>
        <w:spacing w:after="240"/>
        <w:ind w:firstLine="0"/>
        <w:jc w:val="center"/>
        <w:rPr>
          <w:sz w:val="20"/>
          <w:szCs w:val="20"/>
        </w:rPr>
      </w:pPr>
      <w:r w:rsidRPr="00FC084E">
        <w:rPr>
          <w:sz w:val="20"/>
          <w:szCs w:val="20"/>
        </w:rPr>
        <w:t xml:space="preserve">Рисунок </w:t>
      </w:r>
      <w:r>
        <w:rPr>
          <w:sz w:val="20"/>
          <w:szCs w:val="20"/>
        </w:rPr>
        <w:t>1</w:t>
      </w:r>
      <w:r w:rsidR="0059432F">
        <w:rPr>
          <w:sz w:val="20"/>
          <w:szCs w:val="20"/>
        </w:rPr>
        <w:t>5</w:t>
      </w:r>
      <w:r w:rsidRPr="00FC084E">
        <w:rPr>
          <w:sz w:val="20"/>
          <w:szCs w:val="20"/>
        </w:rPr>
        <w:t xml:space="preserve">. </w:t>
      </w:r>
      <w:r>
        <w:rPr>
          <w:sz w:val="20"/>
          <w:szCs w:val="20"/>
          <w:lang w:val="en-US"/>
        </w:rPr>
        <w:t>RGB</w:t>
      </w:r>
      <w:r w:rsidRPr="00252602">
        <w:rPr>
          <w:sz w:val="20"/>
          <w:szCs w:val="20"/>
        </w:rPr>
        <w:t xml:space="preserve">, </w:t>
      </w:r>
      <w:r>
        <w:rPr>
          <w:sz w:val="20"/>
          <w:szCs w:val="20"/>
          <w:lang w:val="en-US"/>
        </w:rPr>
        <w:t>RED</w:t>
      </w:r>
      <w:r w:rsidRPr="00252602">
        <w:rPr>
          <w:sz w:val="20"/>
          <w:szCs w:val="20"/>
        </w:rPr>
        <w:t xml:space="preserve">, </w:t>
      </w:r>
      <w:r w:rsidR="008335AE">
        <w:rPr>
          <w:sz w:val="20"/>
          <w:szCs w:val="20"/>
          <w:lang w:val="en-US"/>
        </w:rPr>
        <w:t>GREEN</w:t>
      </w:r>
      <w:r w:rsidRPr="00252602">
        <w:rPr>
          <w:sz w:val="20"/>
          <w:szCs w:val="20"/>
        </w:rPr>
        <w:t xml:space="preserve"> </w:t>
      </w:r>
      <w:r>
        <w:rPr>
          <w:sz w:val="20"/>
          <w:szCs w:val="20"/>
        </w:rPr>
        <w:t xml:space="preserve">и </w:t>
      </w:r>
      <w:r>
        <w:rPr>
          <w:sz w:val="20"/>
          <w:szCs w:val="20"/>
          <w:lang w:val="en-US"/>
        </w:rPr>
        <w:t>NDVI</w:t>
      </w:r>
      <w:r w:rsidR="00D151D0" w:rsidRPr="00D151D0">
        <w:rPr>
          <w:sz w:val="20"/>
          <w:szCs w:val="20"/>
          <w:vertAlign w:val="subscript"/>
          <w:lang w:val="en-US"/>
        </w:rPr>
        <w:t>G</w:t>
      </w:r>
      <w:r w:rsidRPr="00252602">
        <w:rPr>
          <w:sz w:val="20"/>
          <w:szCs w:val="20"/>
        </w:rPr>
        <w:t xml:space="preserve"> </w:t>
      </w:r>
      <w:r w:rsidRPr="00FC084E">
        <w:rPr>
          <w:sz w:val="20"/>
          <w:szCs w:val="20"/>
        </w:rPr>
        <w:t>изображени</w:t>
      </w:r>
      <w:r>
        <w:rPr>
          <w:sz w:val="20"/>
          <w:szCs w:val="20"/>
        </w:rPr>
        <w:t>я</w:t>
      </w:r>
      <w:r w:rsidRPr="00FC084E">
        <w:rPr>
          <w:sz w:val="20"/>
          <w:szCs w:val="20"/>
        </w:rPr>
        <w:t xml:space="preserve"> </w:t>
      </w:r>
      <w:r>
        <w:rPr>
          <w:sz w:val="20"/>
          <w:szCs w:val="20"/>
        </w:rPr>
        <w:t>здорового</w:t>
      </w:r>
      <w:r w:rsidRPr="00FC084E">
        <w:rPr>
          <w:sz w:val="20"/>
          <w:szCs w:val="20"/>
        </w:rPr>
        <w:t xml:space="preserve"> листа</w:t>
      </w:r>
      <w:r>
        <w:rPr>
          <w:sz w:val="20"/>
          <w:szCs w:val="20"/>
        </w:rPr>
        <w:t xml:space="preserve"> томата</w:t>
      </w:r>
    </w:p>
    <w:p w14:paraId="39A6C71F" w14:textId="24D52C4A" w:rsidR="006E4FC6" w:rsidRDefault="008335AE" w:rsidP="00BB5CD6">
      <w:pPr>
        <w:spacing w:line="360" w:lineRule="auto"/>
        <w:jc w:val="center"/>
      </w:pPr>
      <w:r>
        <w:rPr>
          <w:noProof/>
          <w:lang w:val="en-US" w:eastAsia="en-US"/>
        </w:rPr>
        <w:drawing>
          <wp:inline distT="0" distB="0" distL="0" distR="0" wp14:anchorId="1AB992F2" wp14:editId="3F91ED75">
            <wp:extent cx="1123950" cy="11239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4130" cy="1124130"/>
                    </a:xfrm>
                    <a:prstGeom prst="rect">
                      <a:avLst/>
                    </a:prstGeom>
                    <a:noFill/>
                    <a:ln>
                      <a:noFill/>
                    </a:ln>
                  </pic:spPr>
                </pic:pic>
              </a:graphicData>
            </a:graphic>
          </wp:inline>
        </w:drawing>
      </w:r>
      <w:r>
        <w:t xml:space="preserve"> </w:t>
      </w:r>
      <w:r>
        <w:rPr>
          <w:noProof/>
          <w:lang w:val="en-US" w:eastAsia="en-US"/>
        </w:rPr>
        <w:drawing>
          <wp:inline distT="0" distB="0" distL="0" distR="0" wp14:anchorId="7CEE7FD4" wp14:editId="63B1A9C2">
            <wp:extent cx="1123950" cy="11239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24342" cy="1124342"/>
                    </a:xfrm>
                    <a:prstGeom prst="rect">
                      <a:avLst/>
                    </a:prstGeom>
                    <a:noFill/>
                    <a:ln>
                      <a:noFill/>
                    </a:ln>
                  </pic:spPr>
                </pic:pic>
              </a:graphicData>
            </a:graphic>
          </wp:inline>
        </w:drawing>
      </w:r>
      <w:r>
        <w:t xml:space="preserve"> </w:t>
      </w:r>
      <w:r>
        <w:rPr>
          <w:noProof/>
          <w:lang w:val="en-US" w:eastAsia="en-US"/>
        </w:rPr>
        <w:drawing>
          <wp:inline distT="0" distB="0" distL="0" distR="0" wp14:anchorId="30078DD5" wp14:editId="60020F9F">
            <wp:extent cx="1133475" cy="1133475"/>
            <wp:effectExtent l="0" t="0" r="952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3518" cy="1133518"/>
                    </a:xfrm>
                    <a:prstGeom prst="rect">
                      <a:avLst/>
                    </a:prstGeom>
                    <a:noFill/>
                    <a:ln>
                      <a:noFill/>
                    </a:ln>
                  </pic:spPr>
                </pic:pic>
              </a:graphicData>
            </a:graphic>
          </wp:inline>
        </w:drawing>
      </w:r>
      <w:r>
        <w:t xml:space="preserve"> </w:t>
      </w:r>
      <w:r>
        <w:rPr>
          <w:noProof/>
          <w:lang w:val="en-US" w:eastAsia="en-US"/>
        </w:rPr>
        <w:drawing>
          <wp:inline distT="0" distB="0" distL="0" distR="0" wp14:anchorId="2110CAC8" wp14:editId="5866B894">
            <wp:extent cx="1136179" cy="1152525"/>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a:extLst>
                        <a:ext uri="{28A0092B-C50C-407E-A947-70E740481C1C}">
                          <a14:useLocalDpi xmlns:a14="http://schemas.microsoft.com/office/drawing/2010/main" val="0"/>
                        </a:ext>
                      </a:extLst>
                    </a:blip>
                    <a:srcRect l="2735" t="3842" r="21281" b="5923"/>
                    <a:stretch/>
                  </pic:blipFill>
                  <pic:spPr bwMode="auto">
                    <a:xfrm>
                      <a:off x="0" y="0"/>
                      <a:ext cx="1146365" cy="1162858"/>
                    </a:xfrm>
                    <a:prstGeom prst="rect">
                      <a:avLst/>
                    </a:prstGeom>
                    <a:noFill/>
                    <a:ln>
                      <a:noFill/>
                    </a:ln>
                    <a:extLst>
                      <a:ext uri="{53640926-AAD7-44D8-BBD7-CCE9431645EC}">
                        <a14:shadowObscured xmlns:a14="http://schemas.microsoft.com/office/drawing/2010/main"/>
                      </a:ext>
                    </a:extLst>
                  </pic:spPr>
                </pic:pic>
              </a:graphicData>
            </a:graphic>
          </wp:inline>
        </w:drawing>
      </w:r>
    </w:p>
    <w:p w14:paraId="4E31D005" w14:textId="5DBBE836" w:rsidR="006E4FC6" w:rsidRDefault="006E4FC6" w:rsidP="00BB5CD6">
      <w:pPr>
        <w:pStyle w:val="O"/>
        <w:spacing w:after="240"/>
        <w:ind w:firstLine="0"/>
        <w:jc w:val="center"/>
        <w:rPr>
          <w:sz w:val="20"/>
          <w:szCs w:val="20"/>
        </w:rPr>
      </w:pPr>
      <w:r w:rsidRPr="00FC084E">
        <w:rPr>
          <w:sz w:val="20"/>
          <w:szCs w:val="20"/>
        </w:rPr>
        <w:t xml:space="preserve">Рисунок </w:t>
      </w:r>
      <w:r>
        <w:rPr>
          <w:sz w:val="20"/>
          <w:szCs w:val="20"/>
        </w:rPr>
        <w:t>1</w:t>
      </w:r>
      <w:r w:rsidR="0059432F">
        <w:rPr>
          <w:sz w:val="20"/>
          <w:szCs w:val="20"/>
        </w:rPr>
        <w:t>6</w:t>
      </w:r>
      <w:r w:rsidRPr="00FC084E">
        <w:rPr>
          <w:sz w:val="20"/>
          <w:szCs w:val="20"/>
        </w:rPr>
        <w:t xml:space="preserve">. </w:t>
      </w:r>
      <w:r>
        <w:rPr>
          <w:sz w:val="20"/>
          <w:szCs w:val="20"/>
          <w:lang w:val="en-US"/>
        </w:rPr>
        <w:t>RGB</w:t>
      </w:r>
      <w:r w:rsidRPr="00252602">
        <w:rPr>
          <w:sz w:val="20"/>
          <w:szCs w:val="20"/>
        </w:rPr>
        <w:t xml:space="preserve">, </w:t>
      </w:r>
      <w:r>
        <w:rPr>
          <w:sz w:val="20"/>
          <w:szCs w:val="20"/>
          <w:lang w:val="en-US"/>
        </w:rPr>
        <w:t>RED</w:t>
      </w:r>
      <w:r w:rsidRPr="00252602">
        <w:rPr>
          <w:sz w:val="20"/>
          <w:szCs w:val="20"/>
        </w:rPr>
        <w:t xml:space="preserve">, </w:t>
      </w:r>
      <w:r w:rsidR="00D151D0">
        <w:rPr>
          <w:sz w:val="20"/>
          <w:szCs w:val="20"/>
          <w:lang w:val="en-US"/>
        </w:rPr>
        <w:t>GREEN</w:t>
      </w:r>
      <w:r w:rsidRPr="00252602">
        <w:rPr>
          <w:sz w:val="20"/>
          <w:szCs w:val="20"/>
        </w:rPr>
        <w:t xml:space="preserve"> </w:t>
      </w:r>
      <w:r>
        <w:rPr>
          <w:sz w:val="20"/>
          <w:szCs w:val="20"/>
        </w:rPr>
        <w:t xml:space="preserve">и </w:t>
      </w:r>
      <w:r>
        <w:rPr>
          <w:sz w:val="20"/>
          <w:szCs w:val="20"/>
          <w:lang w:val="en-US"/>
        </w:rPr>
        <w:t>NDVI</w:t>
      </w:r>
      <w:r w:rsidR="00D151D0" w:rsidRPr="00D151D0">
        <w:rPr>
          <w:sz w:val="20"/>
          <w:szCs w:val="20"/>
          <w:vertAlign w:val="subscript"/>
          <w:lang w:val="en-US"/>
        </w:rPr>
        <w:t>G</w:t>
      </w:r>
      <w:r w:rsidRPr="00252602">
        <w:rPr>
          <w:sz w:val="20"/>
          <w:szCs w:val="20"/>
        </w:rPr>
        <w:t xml:space="preserve"> </w:t>
      </w:r>
      <w:r w:rsidRPr="00FC084E">
        <w:rPr>
          <w:sz w:val="20"/>
          <w:szCs w:val="20"/>
        </w:rPr>
        <w:t>изображени</w:t>
      </w:r>
      <w:r>
        <w:rPr>
          <w:sz w:val="20"/>
          <w:szCs w:val="20"/>
        </w:rPr>
        <w:t>я</w:t>
      </w:r>
      <w:r w:rsidRPr="00FC084E">
        <w:rPr>
          <w:sz w:val="20"/>
          <w:szCs w:val="20"/>
        </w:rPr>
        <w:t xml:space="preserve"> больного </w:t>
      </w:r>
      <w:r w:rsidRPr="00FC084E">
        <w:rPr>
          <w:sz w:val="20"/>
          <w:szCs w:val="20"/>
          <w:lang w:val="en-US"/>
        </w:rPr>
        <w:t>Bacterial</w:t>
      </w:r>
      <w:r w:rsidRPr="00FC084E">
        <w:rPr>
          <w:sz w:val="20"/>
          <w:szCs w:val="20"/>
        </w:rPr>
        <w:t xml:space="preserve"> </w:t>
      </w:r>
      <w:r w:rsidRPr="00FC084E">
        <w:rPr>
          <w:sz w:val="20"/>
          <w:szCs w:val="20"/>
          <w:lang w:val="en-US"/>
        </w:rPr>
        <w:t>spot</w:t>
      </w:r>
      <w:r w:rsidRPr="00FC084E">
        <w:rPr>
          <w:sz w:val="20"/>
          <w:szCs w:val="20"/>
        </w:rPr>
        <w:t xml:space="preserve"> листа</w:t>
      </w:r>
      <w:r>
        <w:rPr>
          <w:sz w:val="20"/>
          <w:szCs w:val="20"/>
        </w:rPr>
        <w:t xml:space="preserve"> томата</w:t>
      </w:r>
    </w:p>
    <w:p w14:paraId="3008BD6C" w14:textId="3D4FACD8" w:rsidR="00161BE1" w:rsidRDefault="00161BE1" w:rsidP="00161BE1">
      <w:pPr>
        <w:pStyle w:val="31"/>
        <w:numPr>
          <w:ilvl w:val="2"/>
          <w:numId w:val="1"/>
        </w:numPr>
        <w:ind w:left="0" w:firstLine="0"/>
      </w:pPr>
      <w:bookmarkStart w:id="242" w:name="_Toc74818564"/>
      <w:r>
        <w:t xml:space="preserve">Результаты использования вектора </w:t>
      </w:r>
      <w:r>
        <w:rPr>
          <w:lang w:val="en-US"/>
        </w:rPr>
        <w:t>NDVI</w:t>
      </w:r>
      <w:r w:rsidR="001E6617" w:rsidRPr="001E6617">
        <w:rPr>
          <w:vertAlign w:val="subscript"/>
          <w:lang w:val="en-US"/>
        </w:rPr>
        <w:t>G</w:t>
      </w:r>
      <w:r>
        <w:t xml:space="preserve"> признаков</w:t>
      </w:r>
      <w:bookmarkEnd w:id="242"/>
    </w:p>
    <w:p w14:paraId="5E48B7A7" w14:textId="3E6DF383" w:rsidR="009A533C" w:rsidRDefault="00FF3EE5" w:rsidP="009A533C">
      <w:pPr>
        <w:pStyle w:val="O"/>
      </w:pPr>
      <w:r>
        <w:t xml:space="preserve">Аналогично тому, как извлекались признаки из красного канала, были извлечены статистические и текстурные признаки </w:t>
      </w:r>
      <w:r w:rsidR="00564FF2">
        <w:rPr>
          <w:lang w:val="en-US"/>
        </w:rPr>
        <w:t>ALL</w:t>
      </w:r>
      <w:r w:rsidR="00564FF2" w:rsidRPr="00564FF2">
        <w:t xml:space="preserve"> (</w:t>
      </w:r>
      <w:r w:rsidR="00F05F3B">
        <w:t>9</w:t>
      </w:r>
      <w:r w:rsidR="00564FF2" w:rsidRPr="00564FF2">
        <w:t xml:space="preserve">) </w:t>
      </w:r>
      <w:r>
        <w:t xml:space="preserve">из </w:t>
      </w:r>
      <w:r>
        <w:rPr>
          <w:lang w:val="en-US"/>
        </w:rPr>
        <w:t>NDVI</w:t>
      </w:r>
      <w:r w:rsidRPr="00FF3EE5">
        <w:rPr>
          <w:vertAlign w:val="subscript"/>
          <w:lang w:val="en-US"/>
        </w:rPr>
        <w:t>G</w:t>
      </w:r>
      <w:r w:rsidRPr="00FF3EE5">
        <w:t xml:space="preserve"> </w:t>
      </w:r>
      <w:r>
        <w:t>изображений.</w:t>
      </w:r>
      <w:r w:rsidRPr="00FF3EE5">
        <w:t xml:space="preserve"> </w:t>
      </w:r>
      <w:r>
        <w:t xml:space="preserve">Результаты бинарной и мультиклассовой классификации </w:t>
      </w:r>
      <w:r w:rsidR="00E83EC8">
        <w:t>доступны</w:t>
      </w:r>
      <w:r w:rsidR="00074A21">
        <w:t xml:space="preserve"> в</w:t>
      </w:r>
      <w:r w:rsidR="000D4F83">
        <w:t xml:space="preserve"> </w:t>
      </w:r>
      <w:r w:rsidR="00DD4145">
        <w:t>П</w:t>
      </w:r>
      <w:r w:rsidR="00074A21">
        <w:t>риложени</w:t>
      </w:r>
      <w:r>
        <w:t>ях</w:t>
      </w:r>
      <w:r w:rsidR="000D4F83">
        <w:t xml:space="preserve"> </w:t>
      </w:r>
      <w:r w:rsidR="00F716C6">
        <w:rPr>
          <w:lang w:val="en-US"/>
        </w:rPr>
        <w:t>F</w:t>
      </w:r>
      <w:r w:rsidRPr="00FF3EE5">
        <w:t>-</w:t>
      </w:r>
      <w:r w:rsidR="00F716C6">
        <w:rPr>
          <w:lang w:val="en-US"/>
        </w:rPr>
        <w:t>G</w:t>
      </w:r>
      <w:r w:rsidR="00074A21">
        <w:t>.</w:t>
      </w:r>
    </w:p>
    <w:p w14:paraId="22F03457" w14:textId="71E48BE4" w:rsidR="009A533C" w:rsidRDefault="009A533C" w:rsidP="009A533C">
      <w:pPr>
        <w:pStyle w:val="O"/>
      </w:pPr>
      <w:r>
        <w:t xml:space="preserve">Задача детектирования на </w:t>
      </w:r>
      <w:r w:rsidR="00DE1C97">
        <w:rPr>
          <w:lang w:val="en-US"/>
        </w:rPr>
        <w:t>NDVI</w:t>
      </w:r>
      <w:r w:rsidR="00DE1C97" w:rsidRPr="00FF3EE5">
        <w:rPr>
          <w:vertAlign w:val="subscript"/>
          <w:lang w:val="en-US"/>
        </w:rPr>
        <w:t>G</w:t>
      </w:r>
      <w:r w:rsidR="00DE1C97" w:rsidRPr="00FF3EE5">
        <w:t xml:space="preserve"> </w:t>
      </w:r>
      <w:r>
        <w:t xml:space="preserve">признаках решается на 100% как для глобальных, так и для локальных данных. Все классификаторы </w:t>
      </w:r>
      <w:r w:rsidR="0059432F">
        <w:t>отлично</w:t>
      </w:r>
      <w:r>
        <w:t xml:space="preserve"> справляются с этой задачей. Уже на детектировании можно заметить, что глобальные текстурные признаки, работают лучше усредненных локальных. А локальные статистические лучше глобальных. Поэтому возникает необходимость комбинировать признаки. </w:t>
      </w:r>
    </w:p>
    <w:p w14:paraId="0EF6128D" w14:textId="64EBB88B" w:rsidR="00EB7D9B" w:rsidRDefault="009A533C" w:rsidP="00F85A43">
      <w:pPr>
        <w:pStyle w:val="O"/>
      </w:pPr>
      <w:r w:rsidRPr="00564FF2">
        <w:rPr>
          <w:color w:val="auto"/>
        </w:rPr>
        <w:t xml:space="preserve">В задаче классификации снова лучшими оказались одноуровневый персептрон </w:t>
      </w:r>
      <w:r w:rsidRPr="00564FF2">
        <w:rPr>
          <w:color w:val="auto"/>
          <w:lang w:val="en-US"/>
        </w:rPr>
        <w:t>SLP</w:t>
      </w:r>
      <w:r w:rsidRPr="00564FF2">
        <w:rPr>
          <w:color w:val="auto"/>
        </w:rPr>
        <w:t xml:space="preserve"> и метод опорных векторов </w:t>
      </w:r>
      <w:r w:rsidRPr="00564FF2">
        <w:rPr>
          <w:color w:val="auto"/>
          <w:lang w:val="en-US"/>
        </w:rPr>
        <w:t>SVM</w:t>
      </w:r>
      <w:r>
        <w:t xml:space="preserve">. Точность классификации достигает </w:t>
      </w:r>
      <w:r w:rsidRPr="009A533C">
        <w:t>8</w:t>
      </w:r>
      <w:r w:rsidR="00DE1C97" w:rsidRPr="00DE1C97">
        <w:t>6</w:t>
      </w:r>
      <w:r>
        <w:t xml:space="preserve">% на локальных данных при полном </w:t>
      </w:r>
      <w:r>
        <w:rPr>
          <w:lang w:val="en-US"/>
        </w:rPr>
        <w:t>long</w:t>
      </w:r>
      <w:r w:rsidRPr="009A533C">
        <w:t xml:space="preserve"> </w:t>
      </w:r>
      <w:r>
        <w:t>векторе данных</w:t>
      </w:r>
      <w:r w:rsidR="00DE1C97">
        <w:t xml:space="preserve"> </w:t>
      </w:r>
      <w:r w:rsidR="00DE1C97">
        <w:rPr>
          <w:lang w:val="en-US"/>
        </w:rPr>
        <w:t>ALL</w:t>
      </w:r>
      <w:r>
        <w:t>.</w:t>
      </w:r>
      <w:r w:rsidRPr="009A533C">
        <w:t xml:space="preserve"> </w:t>
      </w:r>
      <w:r>
        <w:t xml:space="preserve">Если использовать самый короткий вектор </w:t>
      </w:r>
      <w:r>
        <w:rPr>
          <w:lang w:val="en-US"/>
        </w:rPr>
        <w:t>short</w:t>
      </w:r>
      <w:r>
        <w:t xml:space="preserve">, то точность классификации будет не </w:t>
      </w:r>
      <w:r w:rsidR="00216D0E">
        <w:t>ниже,</w:t>
      </w:r>
      <w:r>
        <w:t xml:space="preserve"> чем при </w:t>
      </w:r>
      <w:r w:rsidR="00216D0E">
        <w:t>классификации</w:t>
      </w:r>
      <w:r w:rsidRPr="009A533C">
        <w:t xml:space="preserve"> </w:t>
      </w:r>
      <w:r>
        <w:t xml:space="preserve">на </w:t>
      </w:r>
      <w:r>
        <w:rPr>
          <w:lang w:val="en-US"/>
        </w:rPr>
        <w:t>long</w:t>
      </w:r>
      <w:r>
        <w:t xml:space="preserve"> векторе признаков из красного канала.</w:t>
      </w:r>
      <w:r w:rsidR="00F85A43">
        <w:t xml:space="preserve"> И снова можно заметить необходимость в комбинировании локальных статистических и глобальных текстурных данных.</w:t>
      </w:r>
    </w:p>
    <w:p w14:paraId="1577E92A" w14:textId="2B61E6E3" w:rsidR="00F85A43" w:rsidRDefault="00C21B42" w:rsidP="00F85A43">
      <w:pPr>
        <w:pStyle w:val="O"/>
      </w:pPr>
      <w:r>
        <w:t>При классификации</w:t>
      </w:r>
      <w:r w:rsidR="00E24A9C">
        <w:t xml:space="preserve"> на</w:t>
      </w:r>
      <w:r w:rsidR="00DE1C97" w:rsidRPr="00DE1C97">
        <w:t xml:space="preserve"> </w:t>
      </w:r>
      <w:r w:rsidR="00DE1C97">
        <w:t>комбинированных</w:t>
      </w:r>
      <w:r w:rsidR="00E24A9C">
        <w:t xml:space="preserve"> </w:t>
      </w:r>
      <w:r w:rsidR="00E24A9C">
        <w:rPr>
          <w:lang w:val="en-US"/>
        </w:rPr>
        <w:t>NDVI</w:t>
      </w:r>
      <w:r w:rsidR="00E24A9C" w:rsidRPr="0050432E">
        <w:rPr>
          <w:vertAlign w:val="subscript"/>
          <w:lang w:val="en-US"/>
        </w:rPr>
        <w:t>G</w:t>
      </w:r>
      <w:r w:rsidR="00E24A9C" w:rsidRPr="0050432E">
        <w:t xml:space="preserve"> </w:t>
      </w:r>
      <w:r w:rsidR="00E24A9C">
        <w:t>признаках</w:t>
      </w:r>
      <w:r>
        <w:t xml:space="preserve"> удается повысить точность на </w:t>
      </w:r>
      <w:r w:rsidR="00E24A9C">
        <w:t>5-7</w:t>
      </w:r>
      <w:r>
        <w:t>% для</w:t>
      </w:r>
      <w:r w:rsidR="0050432E" w:rsidRPr="0050432E">
        <w:t xml:space="preserve"> </w:t>
      </w:r>
      <w:r w:rsidR="0050432E">
        <w:t>всех классификаторов</w:t>
      </w:r>
      <w:r w:rsidR="00E24A9C">
        <w:t xml:space="preserve">, относительно классификации на </w:t>
      </w:r>
      <w:r w:rsidR="00E24A9C">
        <w:rPr>
          <w:lang w:val="en-US"/>
        </w:rPr>
        <w:t>RED</w:t>
      </w:r>
      <w:r w:rsidR="00E24A9C">
        <w:t xml:space="preserve"> признаках</w:t>
      </w:r>
      <w:r>
        <w:t>.</w:t>
      </w:r>
      <w:r w:rsidR="007B1B7A">
        <w:t xml:space="preserve"> </w:t>
      </w:r>
      <w:r>
        <w:t xml:space="preserve">И теперь максимальный </w:t>
      </w:r>
      <w:r>
        <w:rPr>
          <w:lang w:val="en-US"/>
        </w:rPr>
        <w:t>F</w:t>
      </w:r>
      <w:r w:rsidRPr="00C21B42">
        <w:t>-</w:t>
      </w:r>
      <w:r>
        <w:rPr>
          <w:lang w:val="en-US"/>
        </w:rPr>
        <w:t>score</w:t>
      </w:r>
      <w:r w:rsidRPr="00C21B42">
        <w:t xml:space="preserve"> </w:t>
      </w:r>
      <w:r>
        <w:t xml:space="preserve">составляет </w:t>
      </w:r>
      <w:r w:rsidRPr="00C21B42">
        <w:t>87%</w:t>
      </w:r>
      <w:r>
        <w:t xml:space="preserve"> на полном векторе признаков </w:t>
      </w:r>
      <w:r>
        <w:rPr>
          <w:lang w:val="en-US"/>
        </w:rPr>
        <w:t>ALL</w:t>
      </w:r>
      <w:r w:rsidR="00E24A9C">
        <w:t xml:space="preserve"> для </w:t>
      </w:r>
      <w:r w:rsidR="00E24A9C">
        <w:rPr>
          <w:lang w:val="en-US"/>
        </w:rPr>
        <w:t>SLP</w:t>
      </w:r>
      <w:r w:rsidR="00E24A9C" w:rsidRPr="00E24A9C">
        <w:t xml:space="preserve"> </w:t>
      </w:r>
      <w:r w:rsidR="00E24A9C">
        <w:t>модели</w:t>
      </w:r>
      <w:r w:rsidRPr="00C21B42">
        <w:t>.</w:t>
      </w:r>
      <w:r w:rsidR="008855DD">
        <w:t xml:space="preserve"> Время обучения </w:t>
      </w:r>
      <w:r w:rsidR="002834B8">
        <w:t xml:space="preserve">лучших </w:t>
      </w:r>
      <w:r w:rsidR="008855DD">
        <w:t xml:space="preserve">классификаторов не превышает 6 секунд, а инференса 2 секунд (таблица </w:t>
      </w:r>
      <w:r w:rsidR="0014438E">
        <w:t>9</w:t>
      </w:r>
      <w:r w:rsidR="008855DD">
        <w:t xml:space="preserve">). </w:t>
      </w:r>
    </w:p>
    <w:p w14:paraId="6383E2D4" w14:textId="57C81C52" w:rsidR="00BD47D6" w:rsidRPr="008855DD" w:rsidRDefault="00BD47D6" w:rsidP="0014438E">
      <w:pPr>
        <w:pStyle w:val="O"/>
        <w:spacing w:before="240" w:line="276" w:lineRule="auto"/>
        <w:jc w:val="center"/>
      </w:pPr>
      <w:r w:rsidRPr="008855DD">
        <w:lastRenderedPageBreak/>
        <w:t xml:space="preserve">Таблица </w:t>
      </w:r>
      <w:r w:rsidR="0014438E">
        <w:t>9</w:t>
      </w:r>
      <w:r w:rsidRPr="008855DD">
        <w:t xml:space="preserve">. Время обучения и инференса лучших классификаторов на векторе комбинированных признаков </w:t>
      </w:r>
      <w:r w:rsidRPr="008855DD">
        <w:rPr>
          <w:lang w:val="en-US"/>
        </w:rPr>
        <w:t>NDVI</w:t>
      </w:r>
      <w:r w:rsidRPr="008855DD">
        <w:rPr>
          <w:vertAlign w:val="subscript"/>
          <w:lang w:val="en-US"/>
        </w:rPr>
        <w:t>G</w:t>
      </w:r>
    </w:p>
    <w:tbl>
      <w:tblPr>
        <w:tblStyle w:val="af6"/>
        <w:tblW w:w="7797" w:type="dxa"/>
        <w:jc w:val="center"/>
        <w:tblLayout w:type="fixed"/>
        <w:tblLook w:val="04A0" w:firstRow="1" w:lastRow="0" w:firstColumn="1" w:lastColumn="0" w:noHBand="0" w:noVBand="1"/>
      </w:tblPr>
      <w:tblGrid>
        <w:gridCol w:w="2268"/>
        <w:gridCol w:w="1016"/>
        <w:gridCol w:w="969"/>
        <w:gridCol w:w="992"/>
        <w:gridCol w:w="851"/>
        <w:gridCol w:w="992"/>
        <w:gridCol w:w="709"/>
      </w:tblGrid>
      <w:tr w:rsidR="00BD47D6" w:rsidRPr="008855DD" w14:paraId="138D3B39" w14:textId="77777777" w:rsidTr="008855DD">
        <w:trPr>
          <w:trHeight w:val="200"/>
          <w:jc w:val="center"/>
        </w:trPr>
        <w:tc>
          <w:tcPr>
            <w:tcW w:w="2268" w:type="dxa"/>
            <w:vMerge w:val="restart"/>
            <w:vAlign w:val="center"/>
          </w:tcPr>
          <w:p w14:paraId="66710E29" w14:textId="6746AC40" w:rsidR="00BD47D6" w:rsidRPr="003662BC" w:rsidRDefault="00BD47D6" w:rsidP="008855DD">
            <w:pPr>
              <w:pStyle w:val="HTML1"/>
              <w:wordWrap w:val="0"/>
              <w:jc w:val="center"/>
              <w:textAlignment w:val="baseline"/>
              <w:rPr>
                <w:rFonts w:ascii="Times New Roman" w:hAnsi="Times New Roman" w:cs="Times New Roman"/>
                <w:b/>
                <w:bCs/>
                <w:noProof/>
              </w:rPr>
            </w:pPr>
            <w:r w:rsidRPr="003662BC">
              <w:rPr>
                <w:rFonts w:ascii="Times New Roman" w:hAnsi="Times New Roman" w:cs="Times New Roman"/>
                <w:b/>
                <w:bCs/>
                <w:noProof/>
              </w:rPr>
              <w:t>Классификатор</w:t>
            </w:r>
          </w:p>
        </w:tc>
        <w:tc>
          <w:tcPr>
            <w:tcW w:w="2977" w:type="dxa"/>
            <w:gridSpan w:val="3"/>
            <w:vAlign w:val="center"/>
          </w:tcPr>
          <w:p w14:paraId="1A391C74" w14:textId="0E37B86C"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rPr>
              <w:t>Тренировка</w:t>
            </w:r>
            <w:r w:rsidRPr="003662BC">
              <w:rPr>
                <w:rFonts w:ascii="Times New Roman" w:hAnsi="Times New Roman" w:cs="Times New Roman"/>
                <w:b/>
                <w:bCs/>
                <w:noProof/>
                <w:lang w:val="en-US"/>
              </w:rPr>
              <w:t>,c</w:t>
            </w:r>
          </w:p>
        </w:tc>
        <w:tc>
          <w:tcPr>
            <w:tcW w:w="2552" w:type="dxa"/>
            <w:gridSpan w:val="3"/>
            <w:vAlign w:val="center"/>
          </w:tcPr>
          <w:p w14:paraId="1C0554A7" w14:textId="51079C40"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rPr>
              <w:t>Инференс</w:t>
            </w:r>
            <w:r w:rsidRPr="003662BC">
              <w:rPr>
                <w:rFonts w:ascii="Times New Roman" w:hAnsi="Times New Roman" w:cs="Times New Roman"/>
                <w:b/>
                <w:bCs/>
                <w:noProof/>
                <w:lang w:val="en-US"/>
              </w:rPr>
              <w:t>, c</w:t>
            </w:r>
          </w:p>
        </w:tc>
      </w:tr>
      <w:tr w:rsidR="00BD47D6" w:rsidRPr="008855DD" w14:paraId="46040F94" w14:textId="77777777" w:rsidTr="008855DD">
        <w:trPr>
          <w:trHeight w:val="200"/>
          <w:jc w:val="center"/>
        </w:trPr>
        <w:tc>
          <w:tcPr>
            <w:tcW w:w="2268" w:type="dxa"/>
            <w:vMerge/>
            <w:vAlign w:val="center"/>
          </w:tcPr>
          <w:p w14:paraId="2C25C829" w14:textId="77777777" w:rsidR="00BD47D6" w:rsidRPr="003662BC" w:rsidRDefault="00BD47D6" w:rsidP="008855DD">
            <w:pPr>
              <w:pStyle w:val="HTML1"/>
              <w:wordWrap w:val="0"/>
              <w:jc w:val="center"/>
              <w:textAlignment w:val="baseline"/>
              <w:rPr>
                <w:rFonts w:ascii="Times New Roman" w:hAnsi="Times New Roman" w:cs="Times New Roman"/>
                <w:b/>
                <w:bCs/>
                <w:noProof/>
                <w:lang w:val="en-US"/>
              </w:rPr>
            </w:pPr>
          </w:p>
        </w:tc>
        <w:tc>
          <w:tcPr>
            <w:tcW w:w="1016" w:type="dxa"/>
            <w:vAlign w:val="center"/>
          </w:tcPr>
          <w:p w14:paraId="407C8730" w14:textId="52D794DD"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short</w:t>
            </w:r>
          </w:p>
        </w:tc>
        <w:tc>
          <w:tcPr>
            <w:tcW w:w="969" w:type="dxa"/>
            <w:vAlign w:val="center"/>
          </w:tcPr>
          <w:p w14:paraId="045B226B" w14:textId="29DCB8E3"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middle</w:t>
            </w:r>
          </w:p>
        </w:tc>
        <w:tc>
          <w:tcPr>
            <w:tcW w:w="992" w:type="dxa"/>
            <w:vAlign w:val="center"/>
          </w:tcPr>
          <w:p w14:paraId="37441E84" w14:textId="0B66B5DD"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long</w:t>
            </w:r>
          </w:p>
        </w:tc>
        <w:tc>
          <w:tcPr>
            <w:tcW w:w="851" w:type="dxa"/>
            <w:vAlign w:val="center"/>
          </w:tcPr>
          <w:p w14:paraId="4B5377E8" w14:textId="6A651489"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short</w:t>
            </w:r>
          </w:p>
        </w:tc>
        <w:tc>
          <w:tcPr>
            <w:tcW w:w="992" w:type="dxa"/>
            <w:vAlign w:val="center"/>
          </w:tcPr>
          <w:p w14:paraId="5C2BE3D5" w14:textId="0140D289"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middle</w:t>
            </w:r>
          </w:p>
        </w:tc>
        <w:tc>
          <w:tcPr>
            <w:tcW w:w="709" w:type="dxa"/>
            <w:vAlign w:val="center"/>
          </w:tcPr>
          <w:p w14:paraId="1AD05971" w14:textId="69FC1201" w:rsidR="00BD47D6" w:rsidRPr="003662BC" w:rsidRDefault="00BD47D6" w:rsidP="008855DD">
            <w:pPr>
              <w:pStyle w:val="HTML1"/>
              <w:wordWrap w:val="0"/>
              <w:jc w:val="center"/>
              <w:textAlignment w:val="baseline"/>
              <w:rPr>
                <w:rFonts w:ascii="Times New Roman" w:hAnsi="Times New Roman" w:cs="Times New Roman"/>
                <w:b/>
                <w:bCs/>
                <w:noProof/>
                <w:lang w:val="en-US"/>
              </w:rPr>
            </w:pPr>
            <w:r w:rsidRPr="003662BC">
              <w:rPr>
                <w:rFonts w:ascii="Times New Roman" w:hAnsi="Times New Roman" w:cs="Times New Roman"/>
                <w:b/>
                <w:bCs/>
                <w:noProof/>
                <w:lang w:val="en-US"/>
              </w:rPr>
              <w:t>long</w:t>
            </w:r>
          </w:p>
        </w:tc>
      </w:tr>
      <w:tr w:rsidR="00BD47D6" w:rsidRPr="008855DD" w14:paraId="42CE7D6E" w14:textId="77777777" w:rsidTr="008855DD">
        <w:trPr>
          <w:jc w:val="center"/>
        </w:trPr>
        <w:tc>
          <w:tcPr>
            <w:tcW w:w="2268" w:type="dxa"/>
            <w:vAlign w:val="center"/>
          </w:tcPr>
          <w:p w14:paraId="24D67E34" w14:textId="00F0D1D4"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SLP</w:t>
            </w:r>
          </w:p>
        </w:tc>
        <w:tc>
          <w:tcPr>
            <w:tcW w:w="1016" w:type="dxa"/>
            <w:vAlign w:val="center"/>
          </w:tcPr>
          <w:p w14:paraId="53B457C6" w14:textId="4B2B4A40"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4.17</w:t>
            </w:r>
          </w:p>
        </w:tc>
        <w:tc>
          <w:tcPr>
            <w:tcW w:w="969" w:type="dxa"/>
            <w:vAlign w:val="center"/>
          </w:tcPr>
          <w:p w14:paraId="48981A53"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5.46</w:t>
            </w:r>
          </w:p>
        </w:tc>
        <w:tc>
          <w:tcPr>
            <w:tcW w:w="992" w:type="dxa"/>
            <w:vAlign w:val="center"/>
          </w:tcPr>
          <w:p w14:paraId="0E36C25D"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5.79</w:t>
            </w:r>
          </w:p>
        </w:tc>
        <w:tc>
          <w:tcPr>
            <w:tcW w:w="851" w:type="dxa"/>
            <w:vAlign w:val="center"/>
          </w:tcPr>
          <w:p w14:paraId="65CB25F3" w14:textId="065D8795"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1.34</w:t>
            </w:r>
          </w:p>
        </w:tc>
        <w:tc>
          <w:tcPr>
            <w:tcW w:w="992" w:type="dxa"/>
            <w:vAlign w:val="center"/>
          </w:tcPr>
          <w:p w14:paraId="3D7BD603" w14:textId="795FCD52"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1.34</w:t>
            </w:r>
          </w:p>
        </w:tc>
        <w:tc>
          <w:tcPr>
            <w:tcW w:w="709" w:type="dxa"/>
            <w:vAlign w:val="center"/>
          </w:tcPr>
          <w:p w14:paraId="52CDF8CC" w14:textId="2A7C420B"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1.44</w:t>
            </w:r>
          </w:p>
        </w:tc>
      </w:tr>
      <w:tr w:rsidR="00BD47D6" w:rsidRPr="008855DD" w14:paraId="24DFD07B" w14:textId="77777777" w:rsidTr="008855DD">
        <w:trPr>
          <w:jc w:val="center"/>
        </w:trPr>
        <w:tc>
          <w:tcPr>
            <w:tcW w:w="2268" w:type="dxa"/>
            <w:vAlign w:val="center"/>
          </w:tcPr>
          <w:p w14:paraId="06AEBE34" w14:textId="1EF76BF4"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SVC</w:t>
            </w:r>
          </w:p>
        </w:tc>
        <w:tc>
          <w:tcPr>
            <w:tcW w:w="1016" w:type="dxa"/>
            <w:vAlign w:val="center"/>
          </w:tcPr>
          <w:p w14:paraId="78C3912D"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0.36</w:t>
            </w:r>
          </w:p>
        </w:tc>
        <w:tc>
          <w:tcPr>
            <w:tcW w:w="969" w:type="dxa"/>
            <w:vAlign w:val="center"/>
          </w:tcPr>
          <w:p w14:paraId="01A565B6"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0.42</w:t>
            </w:r>
          </w:p>
        </w:tc>
        <w:tc>
          <w:tcPr>
            <w:tcW w:w="992" w:type="dxa"/>
            <w:vAlign w:val="center"/>
          </w:tcPr>
          <w:p w14:paraId="413B9C0F" w14:textId="77777777"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0.52</w:t>
            </w:r>
          </w:p>
        </w:tc>
        <w:tc>
          <w:tcPr>
            <w:tcW w:w="851" w:type="dxa"/>
            <w:vAlign w:val="center"/>
          </w:tcPr>
          <w:p w14:paraId="26DEB3FC" w14:textId="7B2A505A"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1.33</w:t>
            </w:r>
          </w:p>
        </w:tc>
        <w:tc>
          <w:tcPr>
            <w:tcW w:w="992" w:type="dxa"/>
            <w:vAlign w:val="center"/>
          </w:tcPr>
          <w:p w14:paraId="48AB82E5" w14:textId="6527534E"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1.32</w:t>
            </w:r>
          </w:p>
        </w:tc>
        <w:tc>
          <w:tcPr>
            <w:tcW w:w="709" w:type="dxa"/>
            <w:vAlign w:val="center"/>
          </w:tcPr>
          <w:p w14:paraId="76C95571" w14:textId="7AD163CC" w:rsidR="00BD47D6" w:rsidRPr="008855DD" w:rsidRDefault="00BD47D6" w:rsidP="008855DD">
            <w:pPr>
              <w:pStyle w:val="HTML1"/>
              <w:wordWrap w:val="0"/>
              <w:jc w:val="center"/>
              <w:textAlignment w:val="baseline"/>
              <w:rPr>
                <w:rFonts w:ascii="Times New Roman" w:hAnsi="Times New Roman" w:cs="Times New Roman"/>
                <w:noProof/>
                <w:lang w:val="en-US"/>
              </w:rPr>
            </w:pPr>
            <w:r w:rsidRPr="008855DD">
              <w:rPr>
                <w:rFonts w:ascii="Times New Roman" w:hAnsi="Times New Roman" w:cs="Times New Roman"/>
                <w:noProof/>
                <w:lang w:val="en-US"/>
              </w:rPr>
              <w:t>1.41</w:t>
            </w:r>
          </w:p>
        </w:tc>
      </w:tr>
    </w:tbl>
    <w:p w14:paraId="1D5AB49E" w14:textId="79B57F23" w:rsidR="008855DD" w:rsidRDefault="008C5E9C" w:rsidP="008855DD">
      <w:pPr>
        <w:pStyle w:val="O"/>
        <w:spacing w:before="240"/>
      </w:pPr>
      <w:r>
        <w:t>Как и в случае красного канала, л</w:t>
      </w:r>
      <w:r w:rsidR="008855DD">
        <w:t xml:space="preserve">учше всех подвергаются классификации здоровые листья, листья, пораженные заболеваниями </w:t>
      </w:r>
      <w:r w:rsidR="008855DD" w:rsidRPr="009077C0">
        <w:rPr>
          <w:i/>
          <w:iCs/>
          <w:lang w:val="en-US"/>
        </w:rPr>
        <w:t>Yellow</w:t>
      </w:r>
      <w:r w:rsidR="008855DD" w:rsidRPr="009077C0">
        <w:rPr>
          <w:i/>
          <w:iCs/>
        </w:rPr>
        <w:t xml:space="preserve"> </w:t>
      </w:r>
      <w:r w:rsidR="008855DD" w:rsidRPr="009077C0">
        <w:rPr>
          <w:i/>
          <w:iCs/>
          <w:lang w:val="en-US"/>
        </w:rPr>
        <w:t>Leaf</w:t>
      </w:r>
      <w:r w:rsidR="008855DD" w:rsidRPr="009077C0">
        <w:rPr>
          <w:i/>
          <w:iCs/>
        </w:rPr>
        <w:t xml:space="preserve"> </w:t>
      </w:r>
      <w:r w:rsidR="008855DD" w:rsidRPr="009077C0">
        <w:rPr>
          <w:i/>
          <w:iCs/>
          <w:lang w:val="en-US"/>
        </w:rPr>
        <w:t>Curl</w:t>
      </w:r>
      <w:r w:rsidR="008855DD" w:rsidRPr="009077C0">
        <w:rPr>
          <w:i/>
          <w:iCs/>
        </w:rPr>
        <w:t xml:space="preserve"> </w:t>
      </w:r>
      <w:r w:rsidR="008855DD" w:rsidRPr="009077C0">
        <w:rPr>
          <w:i/>
          <w:iCs/>
          <w:lang w:val="en-US"/>
        </w:rPr>
        <w:t>Virus</w:t>
      </w:r>
      <w:r w:rsidR="008855DD">
        <w:t xml:space="preserve"> и </w:t>
      </w:r>
      <w:r w:rsidR="008855DD" w:rsidRPr="009077C0">
        <w:rPr>
          <w:i/>
          <w:iCs/>
          <w:lang w:val="en-US"/>
        </w:rPr>
        <w:t>Bacterial</w:t>
      </w:r>
      <w:r w:rsidR="008855DD" w:rsidRPr="009077C0">
        <w:rPr>
          <w:i/>
          <w:iCs/>
        </w:rPr>
        <w:t xml:space="preserve"> </w:t>
      </w:r>
      <w:r w:rsidR="008855DD" w:rsidRPr="009077C0">
        <w:rPr>
          <w:i/>
          <w:iCs/>
          <w:lang w:val="en-US"/>
        </w:rPr>
        <w:t>spot</w:t>
      </w:r>
      <w:r>
        <w:rPr>
          <w:i/>
          <w:iCs/>
        </w:rPr>
        <w:t xml:space="preserve"> </w:t>
      </w:r>
      <w:r w:rsidRPr="008C5E9C">
        <w:t>(рис. 1</w:t>
      </w:r>
      <w:r w:rsidR="0059432F">
        <w:t>7</w:t>
      </w:r>
      <w:r w:rsidRPr="008C5E9C">
        <w:t>)</w:t>
      </w:r>
      <w:r w:rsidR="008855DD" w:rsidRPr="008C5E9C">
        <w:t>.</w:t>
      </w:r>
      <w:r w:rsidR="008855DD" w:rsidRPr="00DD521F">
        <w:t xml:space="preserve"> </w:t>
      </w:r>
      <w:r w:rsidR="008855DD">
        <w:t>Точность их выявления не менее 92</w:t>
      </w:r>
      <w:r w:rsidR="008855DD" w:rsidRPr="00DD521F">
        <w:t>%</w:t>
      </w:r>
      <w:r w:rsidR="008855DD">
        <w:t xml:space="preserve">. </w:t>
      </w:r>
      <w:r w:rsidR="008855DD" w:rsidRPr="009077C0">
        <w:rPr>
          <w:i/>
          <w:iCs/>
          <w:lang w:val="en-US"/>
        </w:rPr>
        <w:t>Early</w:t>
      </w:r>
      <w:r w:rsidR="008855DD" w:rsidRPr="009077C0">
        <w:rPr>
          <w:i/>
          <w:iCs/>
        </w:rPr>
        <w:t xml:space="preserve"> </w:t>
      </w:r>
      <w:r w:rsidR="008855DD" w:rsidRPr="009077C0">
        <w:rPr>
          <w:i/>
          <w:iCs/>
          <w:lang w:val="en-US"/>
        </w:rPr>
        <w:t>blight</w:t>
      </w:r>
      <w:r>
        <w:rPr>
          <w:i/>
          <w:iCs/>
        </w:rPr>
        <w:t xml:space="preserve"> </w:t>
      </w:r>
      <w:r w:rsidRPr="008C5E9C">
        <w:t>и</w:t>
      </w:r>
      <w:r>
        <w:rPr>
          <w:i/>
          <w:iCs/>
        </w:rPr>
        <w:t xml:space="preserve"> </w:t>
      </w:r>
      <w:r>
        <w:rPr>
          <w:i/>
          <w:iCs/>
          <w:lang w:val="en-US"/>
        </w:rPr>
        <w:t>Septoria</w:t>
      </w:r>
      <w:r w:rsidR="008855DD" w:rsidRPr="009077C0">
        <w:t xml:space="preserve"> </w:t>
      </w:r>
      <w:r w:rsidR="008855DD">
        <w:t>явля</w:t>
      </w:r>
      <w:r>
        <w:t>ю</w:t>
      </w:r>
      <w:r w:rsidR="008855DD">
        <w:t>тся самым</w:t>
      </w:r>
      <w:r>
        <w:t>и</w:t>
      </w:r>
      <w:r w:rsidR="008855DD">
        <w:t xml:space="preserve"> трудным</w:t>
      </w:r>
      <w:r>
        <w:t>и</w:t>
      </w:r>
      <w:r w:rsidR="008855DD" w:rsidRPr="009077C0">
        <w:t xml:space="preserve"> </w:t>
      </w:r>
      <w:r w:rsidR="008855DD">
        <w:t xml:space="preserve">для классификации. </w:t>
      </w:r>
    </w:p>
    <w:p w14:paraId="6BD4620A" w14:textId="5C6EE2E4" w:rsidR="00833F80" w:rsidRDefault="00F219F4" w:rsidP="0059432F">
      <w:pPr>
        <w:pStyle w:val="O"/>
        <w:spacing w:line="240" w:lineRule="auto"/>
        <w:ind w:firstLine="0"/>
        <w:jc w:val="center"/>
      </w:pPr>
      <w:r>
        <w:rPr>
          <w:noProof/>
          <w:lang w:val="en-US" w:eastAsia="en-US"/>
        </w:rPr>
        <w:drawing>
          <wp:inline distT="0" distB="0" distL="0" distR="0" wp14:anchorId="0BB36346" wp14:editId="0B416E77">
            <wp:extent cx="4675838" cy="1955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9907"/>
                    <a:stretch/>
                  </pic:blipFill>
                  <pic:spPr bwMode="auto">
                    <a:xfrm>
                      <a:off x="0" y="0"/>
                      <a:ext cx="4711988" cy="1970921"/>
                    </a:xfrm>
                    <a:prstGeom prst="rect">
                      <a:avLst/>
                    </a:prstGeom>
                    <a:noFill/>
                    <a:ln>
                      <a:noFill/>
                    </a:ln>
                    <a:extLst>
                      <a:ext uri="{53640926-AAD7-44D8-BBD7-CCE9431645EC}">
                        <a14:shadowObscured xmlns:a14="http://schemas.microsoft.com/office/drawing/2010/main"/>
                      </a:ext>
                    </a:extLst>
                  </pic:spPr>
                </pic:pic>
              </a:graphicData>
            </a:graphic>
          </wp:inline>
        </w:drawing>
      </w:r>
    </w:p>
    <w:p w14:paraId="3B8BC9F9" w14:textId="735F9C1A" w:rsidR="00997375" w:rsidRPr="008855DD" w:rsidRDefault="00833F80" w:rsidP="0059432F">
      <w:pPr>
        <w:pStyle w:val="O"/>
        <w:spacing w:after="120" w:line="240" w:lineRule="auto"/>
        <w:jc w:val="center"/>
        <w:rPr>
          <w:sz w:val="20"/>
          <w:szCs w:val="20"/>
        </w:rPr>
      </w:pPr>
      <w:r w:rsidRPr="00EE19CA">
        <w:rPr>
          <w:sz w:val="20"/>
          <w:szCs w:val="20"/>
        </w:rPr>
        <w:t>Рисунок 1</w:t>
      </w:r>
      <w:r w:rsidR="0059432F">
        <w:rPr>
          <w:sz w:val="20"/>
          <w:szCs w:val="20"/>
        </w:rPr>
        <w:t>7</w:t>
      </w:r>
      <w:r w:rsidRPr="00EE19CA">
        <w:rPr>
          <w:sz w:val="20"/>
          <w:szCs w:val="20"/>
        </w:rPr>
        <w:t>.</w:t>
      </w:r>
      <w:r w:rsidR="00EE19CA" w:rsidRPr="00EE19CA">
        <w:rPr>
          <w:sz w:val="20"/>
          <w:szCs w:val="20"/>
        </w:rPr>
        <w:t xml:space="preserve"> Матрица ошибок</w:t>
      </w:r>
      <w:r w:rsidR="00EE19CA">
        <w:rPr>
          <w:sz w:val="20"/>
          <w:szCs w:val="20"/>
        </w:rPr>
        <w:t xml:space="preserve"> </w:t>
      </w:r>
      <w:r w:rsidR="00EE19CA" w:rsidRPr="00EE19CA">
        <w:rPr>
          <w:sz w:val="20"/>
          <w:szCs w:val="20"/>
        </w:rPr>
        <w:t xml:space="preserve">(%) одноуровневого персептрона </w:t>
      </w:r>
      <w:r w:rsidR="00EE19CA" w:rsidRPr="00EE19CA">
        <w:rPr>
          <w:sz w:val="20"/>
          <w:szCs w:val="20"/>
          <w:lang w:val="en-US"/>
        </w:rPr>
        <w:t>SLP</w:t>
      </w:r>
      <w:r w:rsidR="00EE19CA" w:rsidRPr="00EE19CA">
        <w:rPr>
          <w:sz w:val="20"/>
          <w:szCs w:val="20"/>
        </w:rPr>
        <w:t xml:space="preserve"> на полном векторе комбинированных признаков </w:t>
      </w:r>
      <w:r w:rsidR="00EE19CA" w:rsidRPr="00EE19CA">
        <w:rPr>
          <w:sz w:val="20"/>
          <w:szCs w:val="20"/>
          <w:lang w:val="en-US"/>
        </w:rPr>
        <w:t>NDVI</w:t>
      </w:r>
      <w:r w:rsidR="00EE19CA" w:rsidRPr="00EE19CA">
        <w:rPr>
          <w:sz w:val="20"/>
          <w:szCs w:val="20"/>
          <w:vertAlign w:val="subscript"/>
          <w:lang w:val="en-US"/>
        </w:rPr>
        <w:t>G</w:t>
      </w:r>
      <w:r w:rsidR="00EE19CA" w:rsidRPr="00EE19CA">
        <w:rPr>
          <w:sz w:val="20"/>
          <w:szCs w:val="20"/>
        </w:rPr>
        <w:t xml:space="preserve"> </w:t>
      </w:r>
    </w:p>
    <w:p w14:paraId="70B3D674" w14:textId="6633211D" w:rsidR="00C21B42" w:rsidRPr="002A7A60" w:rsidRDefault="007B1B7A" w:rsidP="002A7A60">
      <w:pPr>
        <w:pStyle w:val="O"/>
        <w:rPr>
          <w:color w:val="FF0000"/>
        </w:rPr>
      </w:pPr>
      <w:r>
        <w:t xml:space="preserve">Таким образом, </w:t>
      </w:r>
      <w:r>
        <w:rPr>
          <w:lang w:val="en-US"/>
        </w:rPr>
        <w:t>NDVI</w:t>
      </w:r>
      <w:r w:rsidRPr="007B1B7A">
        <w:rPr>
          <w:vertAlign w:val="subscript"/>
          <w:lang w:val="en-US"/>
        </w:rPr>
        <w:t>G</w:t>
      </w:r>
      <w:r>
        <w:t xml:space="preserve"> признаки лучше решают </w:t>
      </w:r>
      <w:r w:rsidR="0059432F">
        <w:t xml:space="preserve">поставленные </w:t>
      </w:r>
      <w:r>
        <w:t>задачи</w:t>
      </w:r>
      <w:r w:rsidRPr="007B1B7A">
        <w:t xml:space="preserve">, </w:t>
      </w:r>
      <w:r>
        <w:t xml:space="preserve">чем признаки, извлеченные в красном канале. Задачу детекции удается решить на все 100%, а классификации на 87% </w:t>
      </w:r>
      <w:r>
        <w:rPr>
          <w:lang w:val="en-US"/>
        </w:rPr>
        <w:t>F</w:t>
      </w:r>
      <w:r w:rsidRPr="007B1B7A">
        <w:t>-</w:t>
      </w:r>
      <w:r>
        <w:rPr>
          <w:lang w:val="en-US"/>
        </w:rPr>
        <w:t>score</w:t>
      </w:r>
      <w:r w:rsidRPr="007B1B7A">
        <w:t>.</w:t>
      </w:r>
      <w:r w:rsidR="002A7A60">
        <w:t xml:space="preserve"> Такие высокие результаты </w:t>
      </w:r>
      <w:r w:rsidR="002A7A60" w:rsidRPr="002A7A60">
        <w:rPr>
          <w:color w:val="auto"/>
        </w:rPr>
        <w:t>в целом подтверждают эффективность предложенного статистико-текстурного аппарата.</w:t>
      </w:r>
      <w:r w:rsidR="00465798">
        <w:rPr>
          <w:color w:val="auto"/>
        </w:rPr>
        <w:t xml:space="preserve"> Лучшим классификатором оказался одноуровневый персептрон </w:t>
      </w:r>
      <w:r w:rsidR="00465798">
        <w:rPr>
          <w:color w:val="auto"/>
          <w:lang w:val="en-US"/>
        </w:rPr>
        <w:t>SLP</w:t>
      </w:r>
      <w:r w:rsidR="00DE248E">
        <w:rPr>
          <w:color w:val="auto"/>
        </w:rPr>
        <w:t>. К</w:t>
      </w:r>
      <w:r w:rsidR="00465798">
        <w:rPr>
          <w:color w:val="auto"/>
        </w:rPr>
        <w:t xml:space="preserve">лассические алгоритмы машинного обучения </w:t>
      </w:r>
      <w:r w:rsidR="00DE248E">
        <w:rPr>
          <w:color w:val="auto"/>
        </w:rPr>
        <w:t>справляются с задачей хуже, чем простейшая нейронная сеть</w:t>
      </w:r>
      <w:r w:rsidR="00465798">
        <w:rPr>
          <w:color w:val="auto"/>
        </w:rPr>
        <w:t>.</w:t>
      </w:r>
      <w:r w:rsidR="00DE248E">
        <w:rPr>
          <w:color w:val="auto"/>
        </w:rPr>
        <w:t xml:space="preserve"> Что в очередной раз подтверждает, что нейронные сети — это неплохой универсальный решатель различных прикладных задач. </w:t>
      </w:r>
      <w:r w:rsidR="002A7A60" w:rsidRPr="002A7A60">
        <w:rPr>
          <w:color w:val="auto"/>
        </w:rPr>
        <w:t xml:space="preserve">Поэтому </w:t>
      </w:r>
      <w:r w:rsidR="00DE248E">
        <w:rPr>
          <w:color w:val="auto"/>
        </w:rPr>
        <w:t xml:space="preserve">в следующей главе </w:t>
      </w:r>
      <w:r w:rsidR="002A7A60" w:rsidRPr="002A7A60">
        <w:rPr>
          <w:color w:val="auto"/>
        </w:rPr>
        <w:t>предлагает</w:t>
      </w:r>
      <w:r w:rsidR="00DE248E">
        <w:rPr>
          <w:color w:val="auto"/>
        </w:rPr>
        <w:t>ся</w:t>
      </w:r>
      <w:r w:rsidR="002A7A60" w:rsidRPr="002A7A60">
        <w:rPr>
          <w:color w:val="auto"/>
        </w:rPr>
        <w:t xml:space="preserve"> протестировать возможность использования </w:t>
      </w:r>
      <w:r w:rsidR="00DE248E">
        <w:rPr>
          <w:color w:val="auto"/>
        </w:rPr>
        <w:t xml:space="preserve">статистико-текстурного аппарата совместно с моделью </w:t>
      </w:r>
      <w:r w:rsidR="00DE248E">
        <w:rPr>
          <w:color w:val="auto"/>
          <w:lang w:val="en-US"/>
        </w:rPr>
        <w:t>SLP</w:t>
      </w:r>
      <w:r w:rsidR="00DE248E" w:rsidRPr="00DE248E">
        <w:rPr>
          <w:color w:val="auto"/>
        </w:rPr>
        <w:t xml:space="preserve"> </w:t>
      </w:r>
      <w:r w:rsidR="002A7A60" w:rsidRPr="002A7A60">
        <w:rPr>
          <w:color w:val="auto"/>
        </w:rPr>
        <w:t>в качестве интерактивн</w:t>
      </w:r>
      <w:r w:rsidR="00DE248E">
        <w:rPr>
          <w:color w:val="auto"/>
        </w:rPr>
        <w:t>ого</w:t>
      </w:r>
      <w:r w:rsidR="002A7A60" w:rsidRPr="002A7A60">
        <w:rPr>
          <w:color w:val="auto"/>
        </w:rPr>
        <w:t xml:space="preserve"> XAI</w:t>
      </w:r>
      <w:r w:rsidR="00DE248E">
        <w:rPr>
          <w:color w:val="auto"/>
        </w:rPr>
        <w:noBreakHyphen/>
      </w:r>
      <w:r w:rsidR="002A7A60" w:rsidRPr="002A7A60">
        <w:rPr>
          <w:color w:val="auto"/>
        </w:rPr>
        <w:t>блок</w:t>
      </w:r>
      <w:r w:rsidR="00DE248E">
        <w:rPr>
          <w:color w:val="auto"/>
        </w:rPr>
        <w:t>а</w:t>
      </w:r>
      <w:r w:rsidR="002A7A60" w:rsidRPr="002A7A60">
        <w:rPr>
          <w:color w:val="auto"/>
        </w:rPr>
        <w:t>.</w:t>
      </w:r>
    </w:p>
    <w:p w14:paraId="18DFBD49" w14:textId="41C65E32" w:rsidR="0020226A" w:rsidRDefault="00CE11AA" w:rsidP="0020226A">
      <w:pPr>
        <w:pStyle w:val="22"/>
        <w:numPr>
          <w:ilvl w:val="1"/>
          <w:numId w:val="1"/>
        </w:numPr>
        <w:ind w:left="0" w:firstLine="0"/>
        <w:rPr>
          <w:b/>
          <w:bCs/>
        </w:rPr>
      </w:pPr>
      <w:bookmarkStart w:id="243" w:name="_Toc74818565"/>
      <w:r>
        <w:rPr>
          <w:b/>
          <w:bCs/>
        </w:rPr>
        <w:t xml:space="preserve">Построение </w:t>
      </w:r>
      <w:r>
        <w:rPr>
          <w:b/>
          <w:bCs/>
          <w:lang w:val="en-US"/>
        </w:rPr>
        <w:t>XAI</w:t>
      </w:r>
      <w:r w:rsidRPr="00CE11AA">
        <w:rPr>
          <w:b/>
          <w:bCs/>
        </w:rPr>
        <w:t>-</w:t>
      </w:r>
      <w:r>
        <w:rPr>
          <w:b/>
          <w:bCs/>
        </w:rPr>
        <w:t>блока в э</w:t>
      </w:r>
      <w:r w:rsidR="006C6565">
        <w:rPr>
          <w:b/>
          <w:bCs/>
        </w:rPr>
        <w:t>ксперимент</w:t>
      </w:r>
      <w:r>
        <w:rPr>
          <w:b/>
          <w:bCs/>
        </w:rPr>
        <w:t>е</w:t>
      </w:r>
      <w:r w:rsidR="006C6565">
        <w:rPr>
          <w:b/>
          <w:bCs/>
        </w:rPr>
        <w:t xml:space="preserve"> </w:t>
      </w:r>
      <w:r>
        <w:rPr>
          <w:b/>
          <w:bCs/>
        </w:rPr>
        <w:t>на</w:t>
      </w:r>
      <w:r w:rsidR="006C6565">
        <w:rPr>
          <w:b/>
          <w:bCs/>
        </w:rPr>
        <w:t xml:space="preserve"> реальных условиях</w:t>
      </w:r>
      <w:bookmarkEnd w:id="243"/>
    </w:p>
    <w:p w14:paraId="271CA880" w14:textId="5AF4DDC5" w:rsidR="00236569" w:rsidRPr="00E3086F" w:rsidRDefault="002849D6" w:rsidP="00465798">
      <w:pPr>
        <w:pStyle w:val="O"/>
        <w:rPr>
          <w:color w:val="auto"/>
        </w:rPr>
      </w:pPr>
      <w:r w:rsidRPr="00C12334">
        <w:rPr>
          <w:color w:val="auto"/>
        </w:rPr>
        <w:t>До этого момента рассматривались игрушечные изображения растений – крупно</w:t>
      </w:r>
      <w:r w:rsidR="00C12334" w:rsidRPr="00C12334">
        <w:rPr>
          <w:color w:val="auto"/>
        </w:rPr>
        <w:t xml:space="preserve"> </w:t>
      </w:r>
      <w:r w:rsidRPr="00C12334">
        <w:rPr>
          <w:color w:val="auto"/>
        </w:rPr>
        <w:t>отснятые листья томата без фона, и выровненные вертикально. На таких хороших данных предложенный статистико-текстурный аппарат показал высокие результаты.</w:t>
      </w:r>
      <w:r w:rsidR="00C12334" w:rsidRPr="00C12334">
        <w:rPr>
          <w:color w:val="auto"/>
        </w:rPr>
        <w:t xml:space="preserve"> В действительности таки</w:t>
      </w:r>
      <w:r w:rsidR="00E3086F">
        <w:rPr>
          <w:color w:val="auto"/>
        </w:rPr>
        <w:t>е</w:t>
      </w:r>
      <w:r w:rsidR="00C12334" w:rsidRPr="00C12334">
        <w:rPr>
          <w:color w:val="auto"/>
        </w:rPr>
        <w:t xml:space="preserve"> изображени</w:t>
      </w:r>
      <w:r w:rsidR="00E3086F">
        <w:rPr>
          <w:color w:val="auto"/>
        </w:rPr>
        <w:t>я</w:t>
      </w:r>
      <w:r w:rsidR="00C12334" w:rsidRPr="00C12334">
        <w:rPr>
          <w:color w:val="auto"/>
        </w:rPr>
        <w:t xml:space="preserve"> сложно получить </w:t>
      </w:r>
      <w:r w:rsidR="00DE1C97">
        <w:rPr>
          <w:color w:val="auto"/>
        </w:rPr>
        <w:t>беспилотными летательными аппаратами</w:t>
      </w:r>
      <w:r w:rsidR="00C12334" w:rsidRPr="00C12334">
        <w:rPr>
          <w:color w:val="auto"/>
        </w:rPr>
        <w:t xml:space="preserve"> или статически установленными камерами.</w:t>
      </w:r>
      <w:r w:rsidRPr="00C12334">
        <w:rPr>
          <w:color w:val="auto"/>
        </w:rPr>
        <w:t xml:space="preserve">  Поэтому в данном разделе пойдет </w:t>
      </w:r>
      <w:r w:rsidRPr="00C12334">
        <w:rPr>
          <w:color w:val="auto"/>
        </w:rPr>
        <w:lastRenderedPageBreak/>
        <w:t>речь о применении</w:t>
      </w:r>
      <w:r w:rsidR="00C12334" w:rsidRPr="00C12334">
        <w:rPr>
          <w:color w:val="auto"/>
        </w:rPr>
        <w:t xml:space="preserve"> нашего аппарата</w:t>
      </w:r>
      <w:r w:rsidRPr="00C12334">
        <w:rPr>
          <w:color w:val="auto"/>
        </w:rPr>
        <w:t xml:space="preserve"> в условиях, приближенных к реальности</w:t>
      </w:r>
      <w:r w:rsidR="00C12334" w:rsidRPr="00C12334">
        <w:rPr>
          <w:color w:val="auto"/>
        </w:rPr>
        <w:t>.</w:t>
      </w:r>
      <w:r w:rsidRPr="00C12334">
        <w:rPr>
          <w:color w:val="auto"/>
        </w:rPr>
        <w:t xml:space="preserve">  </w:t>
      </w:r>
      <w:r w:rsidR="00C12334" w:rsidRPr="00C12334">
        <w:rPr>
          <w:color w:val="auto"/>
        </w:rPr>
        <w:t xml:space="preserve">Как мы убедились ранее, лучшей моделью классификации на таких признаках оказался одноуровневый персептрон </w:t>
      </w:r>
      <w:r w:rsidR="00C12334" w:rsidRPr="00C12334">
        <w:rPr>
          <w:color w:val="auto"/>
          <w:lang w:val="en-US"/>
        </w:rPr>
        <w:t>SLP</w:t>
      </w:r>
      <w:r w:rsidR="00C12334" w:rsidRPr="00C12334">
        <w:rPr>
          <w:color w:val="auto"/>
        </w:rPr>
        <w:t xml:space="preserve">. Далее в работе будет использоваться только он. </w:t>
      </w:r>
      <w:r w:rsidR="00E3086F">
        <w:rPr>
          <w:color w:val="auto"/>
        </w:rPr>
        <w:t xml:space="preserve">Также использование признаков </w:t>
      </w:r>
      <w:r w:rsidR="00E3086F">
        <w:rPr>
          <w:color w:val="auto"/>
          <w:lang w:val="en-US"/>
        </w:rPr>
        <w:t>NDVI</w:t>
      </w:r>
      <w:r w:rsidR="00E3086F" w:rsidRPr="00E3086F">
        <w:rPr>
          <w:color w:val="auto"/>
          <w:vertAlign w:val="subscript"/>
          <w:lang w:val="en-US"/>
        </w:rPr>
        <w:t>G</w:t>
      </w:r>
      <w:r w:rsidR="00E3086F">
        <w:rPr>
          <w:color w:val="auto"/>
          <w:vertAlign w:val="subscript"/>
        </w:rPr>
        <w:t xml:space="preserve"> </w:t>
      </w:r>
      <w:r w:rsidR="00E3086F" w:rsidRPr="00E3086F">
        <w:rPr>
          <w:color w:val="auto"/>
        </w:rPr>
        <w:t xml:space="preserve">на базе зеленого и красного каналов </w:t>
      </w:r>
      <w:r w:rsidR="00E3086F">
        <w:rPr>
          <w:color w:val="auto"/>
        </w:rPr>
        <w:t xml:space="preserve">показало лучшие результаты, по сравнению с признаками извлеченными из одного </w:t>
      </w:r>
      <w:r w:rsidR="00E3086F">
        <w:rPr>
          <w:color w:val="auto"/>
          <w:lang w:val="en-US"/>
        </w:rPr>
        <w:t>red</w:t>
      </w:r>
      <w:r w:rsidR="00E3086F" w:rsidRPr="00E3086F">
        <w:rPr>
          <w:color w:val="auto"/>
        </w:rPr>
        <w:t xml:space="preserve"> </w:t>
      </w:r>
      <w:r w:rsidR="00E3086F">
        <w:rPr>
          <w:color w:val="auto"/>
        </w:rPr>
        <w:t xml:space="preserve">канала. </w:t>
      </w:r>
      <w:r w:rsidR="00465798">
        <w:rPr>
          <w:color w:val="auto"/>
        </w:rPr>
        <w:t>Д</w:t>
      </w:r>
      <w:r w:rsidR="00E3086F">
        <w:rPr>
          <w:color w:val="auto"/>
        </w:rPr>
        <w:t xml:space="preserve">алее будет использоваться </w:t>
      </w:r>
      <w:r w:rsidR="00465798">
        <w:rPr>
          <w:color w:val="auto"/>
        </w:rPr>
        <w:t>аналогичная</w:t>
      </w:r>
      <w:r w:rsidR="00E3086F">
        <w:rPr>
          <w:color w:val="auto"/>
        </w:rPr>
        <w:t xml:space="preserve"> нормированная разность. Также отметим, что разница в точности классификации на локальных и глобальных данных оказалась незначительной. Поэтому далее будет рассматривать только </w:t>
      </w:r>
      <w:r w:rsidR="003E540C">
        <w:rPr>
          <w:color w:val="auto"/>
        </w:rPr>
        <w:t>глобальные</w:t>
      </w:r>
      <w:r w:rsidR="00E3086F">
        <w:rPr>
          <w:color w:val="auto"/>
        </w:rPr>
        <w:t xml:space="preserve"> данные.  </w:t>
      </w:r>
    </w:p>
    <w:p w14:paraId="4401EC4F" w14:textId="0A96CC94" w:rsidR="00082A88" w:rsidRDefault="00082A88" w:rsidP="00082A88">
      <w:pPr>
        <w:pStyle w:val="31"/>
        <w:numPr>
          <w:ilvl w:val="2"/>
          <w:numId w:val="1"/>
        </w:numPr>
        <w:ind w:left="0" w:firstLine="0"/>
      </w:pPr>
      <w:bookmarkStart w:id="244" w:name="_Toc74818566"/>
      <w:r>
        <w:t>Подготовка набора данных</w:t>
      </w:r>
      <w:bookmarkEnd w:id="244"/>
    </w:p>
    <w:p w14:paraId="244A8A67" w14:textId="77777777" w:rsidR="00001360" w:rsidRDefault="00082A88" w:rsidP="00082A88">
      <w:pPr>
        <w:pStyle w:val="O"/>
        <w:spacing w:before="120"/>
      </w:pPr>
      <w:r w:rsidRPr="00082A88">
        <w:t>Исследования проведены на растениях пшеницы (Triticum aestivum L.) сорта Злата. После замачивания семена высаживали в горшки с грунтом. Растения выращивали до 14</w:t>
      </w:r>
      <w:r w:rsidR="00001360">
        <w:noBreakHyphen/>
      </w:r>
      <w:r w:rsidRPr="00082A88">
        <w:t xml:space="preserve">дневного возраста, после чего их разделили на контрольные и опытные. </w:t>
      </w:r>
      <w:r w:rsidR="00001360">
        <w:t>Д</w:t>
      </w:r>
      <w:r w:rsidRPr="00082A88">
        <w:t xml:space="preserve">анные по засухе пшеницы были получены за 25 дней с регулярным интервалом фиксации состояния, равным 2-3 дням. В опытной группе полив прекратили, в контрольной продолжили по стандартному графику. Изображения контрольных и опытных растений были получены с помощью трех устройств: </w:t>
      </w:r>
    </w:p>
    <w:p w14:paraId="1A46791C" w14:textId="77777777" w:rsidR="00001360" w:rsidRDefault="00082A88" w:rsidP="00082889">
      <w:pPr>
        <w:pStyle w:val="O"/>
        <w:numPr>
          <w:ilvl w:val="0"/>
          <w:numId w:val="16"/>
        </w:numPr>
        <w:spacing w:before="120"/>
      </w:pPr>
      <w:r w:rsidRPr="00082A88">
        <w:t>RGB-камера Nikon D5100 DSLR (Nikon Corporation, Япония) (далее датчик RGB)</w:t>
      </w:r>
    </w:p>
    <w:p w14:paraId="2720996A" w14:textId="77777777" w:rsidR="00001360" w:rsidRDefault="00082A88" w:rsidP="00082889">
      <w:pPr>
        <w:pStyle w:val="O"/>
        <w:numPr>
          <w:ilvl w:val="0"/>
          <w:numId w:val="16"/>
        </w:numPr>
        <w:spacing w:before="120"/>
      </w:pPr>
      <w:r w:rsidRPr="00082A88">
        <w:t>Тепловизор Testo 885-2 (Testo SE &amp; Co, KGaA, Германия) (далее датчик TIR)</w:t>
      </w:r>
    </w:p>
    <w:p w14:paraId="7FAE8BA2" w14:textId="77777777" w:rsidR="00001360" w:rsidRDefault="00001360" w:rsidP="00082889">
      <w:pPr>
        <w:pStyle w:val="O"/>
        <w:numPr>
          <w:ilvl w:val="0"/>
          <w:numId w:val="16"/>
        </w:numPr>
        <w:spacing w:before="120"/>
      </w:pPr>
      <w:r>
        <w:t>Г</w:t>
      </w:r>
      <w:r w:rsidR="00082A88" w:rsidRPr="00082A88">
        <w:t xml:space="preserve">иперспектральная камера Specim IQ: диапазон: 400-1000 нм, спектральное разрешение: 7 нм, каналы: 204; 512x512 pix (далее датчик HSI). </w:t>
      </w:r>
    </w:p>
    <w:p w14:paraId="44DDF6A9" w14:textId="277C902F" w:rsidR="00E00199" w:rsidRDefault="00082A88" w:rsidP="00E00199">
      <w:pPr>
        <w:pStyle w:val="O"/>
      </w:pPr>
      <w:r w:rsidRPr="00082A88">
        <w:t>Изображения были получены при разной ориентации датчиков по отношению к объектам: 1) 90°</w:t>
      </w:r>
      <w:r w:rsidR="004D0CFC">
        <w:t xml:space="preserve"> </w:t>
      </w:r>
      <w:r w:rsidRPr="00082A88">
        <w:t>(вид сверху), соответствует получению изображений датчиками, установленными на БПЛА; 2) 45° (вид с</w:t>
      </w:r>
      <w:r w:rsidR="0064525D">
        <w:t>бок</w:t>
      </w:r>
      <w:r w:rsidRPr="00082A88">
        <w:t xml:space="preserve">у), соответствует получению изображений датчиками, установленными на сельскохозяйственных наземных транспортных средствах. Снимки получали на разном расстоянии между датчиком и объектом - 30см (масштаб отдельных растений) и 100см (масштаб площади поля). Количество изображений, полученных для </w:t>
      </w:r>
      <w:r w:rsidRPr="00E00199">
        <w:t xml:space="preserve">набора базы знаний, показано в </w:t>
      </w:r>
      <w:r w:rsidR="00074F07" w:rsidRPr="00E00199">
        <w:t>т</w:t>
      </w:r>
      <w:r w:rsidRPr="00E00199">
        <w:t xml:space="preserve">аблице </w:t>
      </w:r>
      <w:r w:rsidR="0014438E" w:rsidRPr="00E00199">
        <w:t>10</w:t>
      </w:r>
      <w:r w:rsidRPr="00E00199">
        <w:t xml:space="preserve">. </w:t>
      </w:r>
    </w:p>
    <w:p w14:paraId="6D071AE7" w14:textId="77777777" w:rsidR="00E00199" w:rsidRPr="006C6565" w:rsidRDefault="00E00199" w:rsidP="00DE248E">
      <w:pPr>
        <w:pStyle w:val="O"/>
        <w:spacing w:before="120"/>
        <w:ind w:firstLine="0"/>
        <w:jc w:val="center"/>
        <w:rPr>
          <w:sz w:val="28"/>
          <w:szCs w:val="28"/>
        </w:rPr>
      </w:pPr>
      <w:r w:rsidRPr="006C6565">
        <w:t xml:space="preserve">Таблица </w:t>
      </w:r>
      <w:r>
        <w:t>10</w:t>
      </w:r>
      <w:r w:rsidRPr="006C6565">
        <w:t>. Число изображений контрольных и опытных растений</w:t>
      </w:r>
    </w:p>
    <w:tbl>
      <w:tblPr>
        <w:tblStyle w:val="af6"/>
        <w:tblW w:w="7508" w:type="dxa"/>
        <w:jc w:val="center"/>
        <w:tblLook w:val="04A0" w:firstRow="1" w:lastRow="0" w:firstColumn="1" w:lastColumn="0" w:noHBand="0" w:noVBand="1"/>
      </w:tblPr>
      <w:tblGrid>
        <w:gridCol w:w="690"/>
        <w:gridCol w:w="904"/>
        <w:gridCol w:w="816"/>
        <w:gridCol w:w="700"/>
        <w:gridCol w:w="912"/>
        <w:gridCol w:w="779"/>
        <w:gridCol w:w="669"/>
        <w:gridCol w:w="1022"/>
        <w:gridCol w:w="1016"/>
      </w:tblGrid>
      <w:tr w:rsidR="00E00199" w:rsidRPr="000623CA" w14:paraId="6FE57CBD" w14:textId="77777777" w:rsidTr="001873B5">
        <w:trPr>
          <w:trHeight w:val="91"/>
          <w:jc w:val="center"/>
        </w:trPr>
        <w:tc>
          <w:tcPr>
            <w:tcW w:w="4801" w:type="dxa"/>
            <w:gridSpan w:val="6"/>
            <w:vAlign w:val="center"/>
          </w:tcPr>
          <w:p w14:paraId="44A00FAC" w14:textId="77777777" w:rsidR="00E00199" w:rsidRPr="003662BC" w:rsidRDefault="00E00199" w:rsidP="001873B5">
            <w:pPr>
              <w:jc w:val="center"/>
              <w:rPr>
                <w:b/>
                <w:sz w:val="22"/>
                <w:szCs w:val="22"/>
              </w:rPr>
            </w:pPr>
            <w:r w:rsidRPr="003662BC">
              <w:rPr>
                <w:b/>
                <w:sz w:val="22"/>
                <w:szCs w:val="22"/>
              </w:rPr>
              <w:t>«Фрагмент поля» (боксы по 30 горшков)</w:t>
            </w:r>
          </w:p>
        </w:tc>
        <w:tc>
          <w:tcPr>
            <w:tcW w:w="2707" w:type="dxa"/>
            <w:gridSpan w:val="3"/>
            <w:vAlign w:val="center"/>
          </w:tcPr>
          <w:p w14:paraId="4B8607C9" w14:textId="77777777" w:rsidR="00E00199" w:rsidRPr="003662BC" w:rsidRDefault="00E00199" w:rsidP="001873B5">
            <w:pPr>
              <w:jc w:val="center"/>
              <w:rPr>
                <w:b/>
                <w:sz w:val="22"/>
                <w:szCs w:val="22"/>
              </w:rPr>
            </w:pPr>
            <w:r w:rsidRPr="003662BC">
              <w:rPr>
                <w:b/>
                <w:sz w:val="22"/>
                <w:szCs w:val="22"/>
              </w:rPr>
              <w:t>«Растение» (2 горшка)</w:t>
            </w:r>
          </w:p>
        </w:tc>
      </w:tr>
      <w:tr w:rsidR="00E00199" w:rsidRPr="000623CA" w14:paraId="19B1CB82" w14:textId="77777777" w:rsidTr="001873B5">
        <w:trPr>
          <w:trHeight w:val="246"/>
          <w:jc w:val="center"/>
        </w:trPr>
        <w:tc>
          <w:tcPr>
            <w:tcW w:w="4801" w:type="dxa"/>
            <w:gridSpan w:val="6"/>
            <w:vAlign w:val="center"/>
          </w:tcPr>
          <w:p w14:paraId="51EF4CE1" w14:textId="77777777" w:rsidR="00E00199" w:rsidRPr="003662BC" w:rsidRDefault="00E00199" w:rsidP="001873B5">
            <w:pPr>
              <w:jc w:val="center"/>
              <w:rPr>
                <w:b/>
                <w:sz w:val="22"/>
                <w:szCs w:val="22"/>
                <w:lang w:val="en-US"/>
              </w:rPr>
            </w:pPr>
            <w:r w:rsidRPr="003662BC">
              <w:rPr>
                <w:b/>
                <w:sz w:val="22"/>
                <w:szCs w:val="22"/>
              </w:rPr>
              <w:t xml:space="preserve">Число изображений </w:t>
            </w:r>
            <w:r w:rsidRPr="003662BC">
              <w:rPr>
                <w:b/>
                <w:sz w:val="22"/>
                <w:szCs w:val="22"/>
                <w:lang w:val="en-US"/>
              </w:rPr>
              <w:t>=</w:t>
            </w:r>
            <w:r w:rsidRPr="003662BC">
              <w:rPr>
                <w:b/>
                <w:sz w:val="22"/>
                <w:szCs w:val="22"/>
              </w:rPr>
              <w:t xml:space="preserve"> 33</w:t>
            </w:r>
            <w:r w:rsidRPr="003662BC">
              <w:rPr>
                <w:b/>
                <w:sz w:val="22"/>
                <w:szCs w:val="22"/>
                <w:lang w:val="en-US"/>
              </w:rPr>
              <w:t xml:space="preserve"> (3</w:t>
            </w:r>
            <w:r w:rsidRPr="003662BC">
              <w:rPr>
                <w:b/>
                <w:sz w:val="22"/>
                <w:szCs w:val="22"/>
              </w:rPr>
              <w:t xml:space="preserve"> бокса </w:t>
            </w:r>
            <w:r w:rsidRPr="003662BC">
              <w:rPr>
                <w:b/>
                <w:sz w:val="22"/>
                <w:szCs w:val="22"/>
                <w:lang w:val="en-US"/>
              </w:rPr>
              <w:t>*</w:t>
            </w:r>
            <w:r w:rsidRPr="003662BC">
              <w:rPr>
                <w:b/>
                <w:sz w:val="22"/>
                <w:szCs w:val="22"/>
              </w:rPr>
              <w:t xml:space="preserve"> </w:t>
            </w:r>
            <w:r w:rsidRPr="003662BC">
              <w:rPr>
                <w:b/>
                <w:sz w:val="22"/>
                <w:szCs w:val="22"/>
                <w:lang w:val="en-US"/>
              </w:rPr>
              <w:t>11</w:t>
            </w:r>
            <w:r w:rsidRPr="003662BC">
              <w:rPr>
                <w:b/>
                <w:sz w:val="22"/>
                <w:szCs w:val="22"/>
              </w:rPr>
              <w:t xml:space="preserve"> дней</w:t>
            </w:r>
            <w:r w:rsidRPr="003662BC">
              <w:rPr>
                <w:b/>
                <w:sz w:val="22"/>
                <w:szCs w:val="22"/>
                <w:lang w:val="en-US"/>
              </w:rPr>
              <w:t>)</w:t>
            </w:r>
          </w:p>
        </w:tc>
        <w:tc>
          <w:tcPr>
            <w:tcW w:w="2707" w:type="dxa"/>
            <w:gridSpan w:val="3"/>
            <w:vAlign w:val="center"/>
          </w:tcPr>
          <w:p w14:paraId="64653511" w14:textId="77777777" w:rsidR="00E00199" w:rsidRPr="003662BC" w:rsidRDefault="00E00199" w:rsidP="001873B5">
            <w:pPr>
              <w:jc w:val="center"/>
              <w:rPr>
                <w:b/>
                <w:sz w:val="22"/>
                <w:szCs w:val="22"/>
              </w:rPr>
            </w:pPr>
            <w:r w:rsidRPr="003662BC">
              <w:rPr>
                <w:b/>
                <w:sz w:val="22"/>
                <w:szCs w:val="22"/>
              </w:rPr>
              <w:t>Число изображений=135</w:t>
            </w:r>
          </w:p>
        </w:tc>
      </w:tr>
      <w:tr w:rsidR="00E00199" w:rsidRPr="000623CA" w14:paraId="7309F9A9" w14:textId="77777777" w:rsidTr="001873B5">
        <w:trPr>
          <w:trHeight w:val="286"/>
          <w:jc w:val="center"/>
        </w:trPr>
        <w:tc>
          <w:tcPr>
            <w:tcW w:w="2410" w:type="dxa"/>
            <w:gridSpan w:val="3"/>
            <w:vAlign w:val="center"/>
          </w:tcPr>
          <w:p w14:paraId="54D8F724" w14:textId="77777777" w:rsidR="00E00199" w:rsidRPr="003662BC" w:rsidRDefault="00E00199" w:rsidP="001873B5">
            <w:pPr>
              <w:jc w:val="center"/>
              <w:rPr>
                <w:b/>
                <w:sz w:val="22"/>
                <w:szCs w:val="22"/>
              </w:rPr>
            </w:pPr>
            <w:r w:rsidRPr="003662BC">
              <w:rPr>
                <w:b/>
                <w:sz w:val="22"/>
                <w:szCs w:val="22"/>
              </w:rPr>
              <w:t>Позиция датчика: 45</w:t>
            </w:r>
            <w:r w:rsidRPr="003662BC">
              <w:rPr>
                <w:b/>
                <w:sz w:val="22"/>
                <w:szCs w:val="22"/>
                <w:vertAlign w:val="superscript"/>
              </w:rPr>
              <w:t>0</w:t>
            </w:r>
          </w:p>
        </w:tc>
        <w:tc>
          <w:tcPr>
            <w:tcW w:w="2391" w:type="dxa"/>
            <w:gridSpan w:val="3"/>
            <w:vAlign w:val="center"/>
          </w:tcPr>
          <w:p w14:paraId="228E13C5" w14:textId="77777777" w:rsidR="00E00199" w:rsidRPr="003662BC" w:rsidRDefault="00E00199" w:rsidP="001873B5">
            <w:pPr>
              <w:jc w:val="center"/>
              <w:rPr>
                <w:b/>
                <w:sz w:val="22"/>
                <w:szCs w:val="22"/>
                <w:vertAlign w:val="superscript"/>
              </w:rPr>
            </w:pPr>
            <w:r w:rsidRPr="003662BC">
              <w:rPr>
                <w:b/>
                <w:sz w:val="22"/>
                <w:szCs w:val="22"/>
              </w:rPr>
              <w:t>Позиция датчика: 90</w:t>
            </w:r>
            <w:r w:rsidRPr="003662BC">
              <w:rPr>
                <w:b/>
                <w:sz w:val="22"/>
                <w:szCs w:val="22"/>
                <w:vertAlign w:val="superscript"/>
              </w:rPr>
              <w:t>0</w:t>
            </w:r>
          </w:p>
        </w:tc>
        <w:tc>
          <w:tcPr>
            <w:tcW w:w="2707" w:type="dxa"/>
            <w:gridSpan w:val="3"/>
            <w:vAlign w:val="center"/>
          </w:tcPr>
          <w:p w14:paraId="3F99316D" w14:textId="77777777" w:rsidR="00E00199" w:rsidRPr="003662BC" w:rsidRDefault="00E00199" w:rsidP="001873B5">
            <w:pPr>
              <w:jc w:val="center"/>
              <w:rPr>
                <w:b/>
                <w:sz w:val="22"/>
                <w:szCs w:val="22"/>
              </w:rPr>
            </w:pPr>
            <w:r w:rsidRPr="003662BC">
              <w:rPr>
                <w:b/>
                <w:sz w:val="22"/>
                <w:szCs w:val="22"/>
              </w:rPr>
              <w:t>Позиция датчика: 45</w:t>
            </w:r>
            <w:r w:rsidRPr="003662BC">
              <w:rPr>
                <w:b/>
                <w:sz w:val="22"/>
                <w:szCs w:val="22"/>
                <w:vertAlign w:val="superscript"/>
              </w:rPr>
              <w:t>0</w:t>
            </w:r>
          </w:p>
        </w:tc>
      </w:tr>
      <w:tr w:rsidR="00E00199" w:rsidRPr="000623CA" w14:paraId="66CE0D4A" w14:textId="77777777" w:rsidTr="001873B5">
        <w:trPr>
          <w:trHeight w:val="352"/>
          <w:jc w:val="center"/>
        </w:trPr>
        <w:tc>
          <w:tcPr>
            <w:tcW w:w="690" w:type="dxa"/>
            <w:vAlign w:val="center"/>
          </w:tcPr>
          <w:p w14:paraId="60BBCB25" w14:textId="77777777" w:rsidR="00E00199" w:rsidRPr="006C6565" w:rsidRDefault="00E00199" w:rsidP="001873B5">
            <w:pPr>
              <w:ind w:left="12" w:right="8"/>
              <w:jc w:val="center"/>
              <w:rPr>
                <w:bCs/>
                <w:sz w:val="22"/>
                <w:szCs w:val="22"/>
              </w:rPr>
            </w:pPr>
            <w:r w:rsidRPr="006C6565">
              <w:rPr>
                <w:bCs/>
                <w:sz w:val="22"/>
                <w:szCs w:val="22"/>
              </w:rPr>
              <w:t>RGB</w:t>
            </w:r>
          </w:p>
        </w:tc>
        <w:tc>
          <w:tcPr>
            <w:tcW w:w="904" w:type="dxa"/>
            <w:vAlign w:val="center"/>
          </w:tcPr>
          <w:p w14:paraId="1F6D22EF" w14:textId="77777777" w:rsidR="00E00199" w:rsidRPr="006C6565" w:rsidRDefault="00E00199" w:rsidP="001873B5">
            <w:pPr>
              <w:jc w:val="center"/>
              <w:rPr>
                <w:bCs/>
                <w:sz w:val="22"/>
                <w:szCs w:val="22"/>
              </w:rPr>
            </w:pPr>
            <w:r w:rsidRPr="006C6565">
              <w:rPr>
                <w:bCs/>
                <w:sz w:val="22"/>
                <w:szCs w:val="22"/>
              </w:rPr>
              <w:t>HSI</w:t>
            </w:r>
          </w:p>
        </w:tc>
        <w:tc>
          <w:tcPr>
            <w:tcW w:w="816" w:type="dxa"/>
            <w:vAlign w:val="center"/>
          </w:tcPr>
          <w:p w14:paraId="38E1F228" w14:textId="77777777" w:rsidR="00E00199" w:rsidRPr="006C6565" w:rsidRDefault="00E00199" w:rsidP="001873B5">
            <w:pPr>
              <w:ind w:left="5" w:right="15"/>
              <w:jc w:val="center"/>
              <w:rPr>
                <w:bCs/>
                <w:sz w:val="22"/>
                <w:szCs w:val="22"/>
              </w:rPr>
            </w:pPr>
            <w:r w:rsidRPr="006C6565">
              <w:rPr>
                <w:bCs/>
                <w:sz w:val="22"/>
                <w:szCs w:val="22"/>
              </w:rPr>
              <w:t>IR</w:t>
            </w:r>
          </w:p>
        </w:tc>
        <w:tc>
          <w:tcPr>
            <w:tcW w:w="700" w:type="dxa"/>
            <w:vAlign w:val="center"/>
          </w:tcPr>
          <w:p w14:paraId="4F13BF5F" w14:textId="77777777" w:rsidR="00E00199" w:rsidRPr="006C6565" w:rsidRDefault="00E00199" w:rsidP="001873B5">
            <w:pPr>
              <w:ind w:left="17" w:right="14"/>
              <w:jc w:val="center"/>
              <w:rPr>
                <w:bCs/>
                <w:sz w:val="22"/>
                <w:szCs w:val="22"/>
              </w:rPr>
            </w:pPr>
            <w:r w:rsidRPr="006C6565">
              <w:rPr>
                <w:bCs/>
                <w:sz w:val="22"/>
                <w:szCs w:val="22"/>
              </w:rPr>
              <w:t>RGB</w:t>
            </w:r>
          </w:p>
        </w:tc>
        <w:tc>
          <w:tcPr>
            <w:tcW w:w="912" w:type="dxa"/>
            <w:vAlign w:val="center"/>
          </w:tcPr>
          <w:p w14:paraId="43A18D5B" w14:textId="77777777" w:rsidR="00E00199" w:rsidRPr="006C6565" w:rsidRDefault="00E00199" w:rsidP="001873B5">
            <w:pPr>
              <w:jc w:val="center"/>
              <w:rPr>
                <w:bCs/>
                <w:sz w:val="22"/>
                <w:szCs w:val="22"/>
              </w:rPr>
            </w:pPr>
            <w:r w:rsidRPr="006C6565">
              <w:rPr>
                <w:bCs/>
                <w:sz w:val="22"/>
                <w:szCs w:val="22"/>
              </w:rPr>
              <w:t>HSI</w:t>
            </w:r>
          </w:p>
        </w:tc>
        <w:tc>
          <w:tcPr>
            <w:tcW w:w="779" w:type="dxa"/>
            <w:vAlign w:val="center"/>
          </w:tcPr>
          <w:p w14:paraId="27B8C0D7" w14:textId="77777777" w:rsidR="00E00199" w:rsidRPr="006C6565" w:rsidRDefault="00E00199" w:rsidP="001873B5">
            <w:pPr>
              <w:ind w:left="5" w:right="15"/>
              <w:jc w:val="center"/>
              <w:rPr>
                <w:bCs/>
                <w:sz w:val="22"/>
                <w:szCs w:val="22"/>
              </w:rPr>
            </w:pPr>
            <w:r w:rsidRPr="006C6565">
              <w:rPr>
                <w:bCs/>
                <w:sz w:val="22"/>
                <w:szCs w:val="22"/>
              </w:rPr>
              <w:t>IR</w:t>
            </w:r>
          </w:p>
        </w:tc>
        <w:tc>
          <w:tcPr>
            <w:tcW w:w="669" w:type="dxa"/>
            <w:vAlign w:val="center"/>
          </w:tcPr>
          <w:p w14:paraId="75CAB758" w14:textId="77777777" w:rsidR="00E00199" w:rsidRPr="006C6565" w:rsidRDefault="00E00199" w:rsidP="001873B5">
            <w:pPr>
              <w:jc w:val="center"/>
              <w:rPr>
                <w:bCs/>
                <w:sz w:val="22"/>
                <w:szCs w:val="22"/>
              </w:rPr>
            </w:pPr>
            <w:r w:rsidRPr="006C6565">
              <w:rPr>
                <w:bCs/>
                <w:sz w:val="22"/>
                <w:szCs w:val="22"/>
              </w:rPr>
              <w:t>RGB</w:t>
            </w:r>
          </w:p>
        </w:tc>
        <w:tc>
          <w:tcPr>
            <w:tcW w:w="1022" w:type="dxa"/>
            <w:vAlign w:val="center"/>
          </w:tcPr>
          <w:p w14:paraId="7CE8907E" w14:textId="77777777" w:rsidR="00E00199" w:rsidRPr="006C6565" w:rsidRDefault="00E00199" w:rsidP="001873B5">
            <w:pPr>
              <w:jc w:val="center"/>
              <w:rPr>
                <w:bCs/>
                <w:sz w:val="22"/>
                <w:szCs w:val="22"/>
              </w:rPr>
            </w:pPr>
            <w:r w:rsidRPr="006C6565">
              <w:rPr>
                <w:bCs/>
                <w:sz w:val="22"/>
                <w:szCs w:val="22"/>
              </w:rPr>
              <w:t>HSI</w:t>
            </w:r>
          </w:p>
        </w:tc>
        <w:tc>
          <w:tcPr>
            <w:tcW w:w="1016" w:type="dxa"/>
            <w:vAlign w:val="center"/>
          </w:tcPr>
          <w:p w14:paraId="00FC36C6" w14:textId="77777777" w:rsidR="00E00199" w:rsidRPr="006C6565" w:rsidRDefault="00E00199" w:rsidP="001873B5">
            <w:pPr>
              <w:jc w:val="center"/>
              <w:rPr>
                <w:bCs/>
                <w:sz w:val="22"/>
                <w:szCs w:val="22"/>
              </w:rPr>
            </w:pPr>
            <w:r w:rsidRPr="006C6565">
              <w:rPr>
                <w:bCs/>
                <w:sz w:val="22"/>
                <w:szCs w:val="22"/>
              </w:rPr>
              <w:t>IR</w:t>
            </w:r>
          </w:p>
        </w:tc>
      </w:tr>
      <w:tr w:rsidR="00E00199" w:rsidRPr="007F52B4" w14:paraId="45A2AA03" w14:textId="77777777" w:rsidTr="001873B5">
        <w:trPr>
          <w:trHeight w:val="397"/>
          <w:jc w:val="center"/>
        </w:trPr>
        <w:tc>
          <w:tcPr>
            <w:tcW w:w="690" w:type="dxa"/>
            <w:vAlign w:val="center"/>
          </w:tcPr>
          <w:p w14:paraId="09E0B50A" w14:textId="77777777" w:rsidR="00E00199" w:rsidRPr="006C6565" w:rsidRDefault="00E00199" w:rsidP="001873B5">
            <w:pPr>
              <w:jc w:val="center"/>
              <w:rPr>
                <w:bCs/>
                <w:sz w:val="22"/>
                <w:szCs w:val="22"/>
              </w:rPr>
            </w:pPr>
            <w:r w:rsidRPr="006C6565">
              <w:rPr>
                <w:bCs/>
                <w:sz w:val="22"/>
                <w:szCs w:val="22"/>
              </w:rPr>
              <w:t>33</w:t>
            </w:r>
          </w:p>
        </w:tc>
        <w:tc>
          <w:tcPr>
            <w:tcW w:w="904" w:type="dxa"/>
            <w:vAlign w:val="center"/>
          </w:tcPr>
          <w:p w14:paraId="0C8E07D1" w14:textId="77777777" w:rsidR="00E00199" w:rsidRPr="006C6565" w:rsidRDefault="00E00199" w:rsidP="001873B5">
            <w:pPr>
              <w:ind w:left="3" w:right="10"/>
              <w:jc w:val="center"/>
              <w:rPr>
                <w:bCs/>
                <w:sz w:val="22"/>
                <w:szCs w:val="22"/>
              </w:rPr>
            </w:pPr>
            <w:r w:rsidRPr="006C6565">
              <w:rPr>
                <w:bCs/>
                <w:sz w:val="22"/>
                <w:szCs w:val="22"/>
              </w:rPr>
              <w:t>33×204</w:t>
            </w:r>
          </w:p>
        </w:tc>
        <w:tc>
          <w:tcPr>
            <w:tcW w:w="816" w:type="dxa"/>
            <w:vAlign w:val="center"/>
          </w:tcPr>
          <w:p w14:paraId="3FCEA5D5" w14:textId="77777777" w:rsidR="00E00199" w:rsidRPr="006C6565" w:rsidRDefault="00E00199" w:rsidP="001873B5">
            <w:pPr>
              <w:ind w:left="5" w:right="15"/>
              <w:jc w:val="center"/>
              <w:rPr>
                <w:bCs/>
                <w:sz w:val="22"/>
                <w:szCs w:val="22"/>
              </w:rPr>
            </w:pPr>
            <w:r w:rsidRPr="006C6565">
              <w:rPr>
                <w:bCs/>
                <w:sz w:val="22"/>
                <w:szCs w:val="22"/>
              </w:rPr>
              <w:t>33</w:t>
            </w:r>
          </w:p>
        </w:tc>
        <w:tc>
          <w:tcPr>
            <w:tcW w:w="700" w:type="dxa"/>
            <w:vAlign w:val="center"/>
          </w:tcPr>
          <w:p w14:paraId="75BCAC1A" w14:textId="77777777" w:rsidR="00E00199" w:rsidRPr="006C6565" w:rsidRDefault="00E00199" w:rsidP="001873B5">
            <w:pPr>
              <w:jc w:val="center"/>
              <w:rPr>
                <w:bCs/>
                <w:sz w:val="22"/>
                <w:szCs w:val="22"/>
              </w:rPr>
            </w:pPr>
            <w:r w:rsidRPr="006C6565">
              <w:rPr>
                <w:bCs/>
                <w:sz w:val="22"/>
                <w:szCs w:val="22"/>
              </w:rPr>
              <w:t>33</w:t>
            </w:r>
          </w:p>
        </w:tc>
        <w:tc>
          <w:tcPr>
            <w:tcW w:w="912" w:type="dxa"/>
            <w:vAlign w:val="center"/>
          </w:tcPr>
          <w:p w14:paraId="62234579" w14:textId="77777777" w:rsidR="00E00199" w:rsidRPr="006C6565" w:rsidRDefault="00E00199" w:rsidP="001873B5">
            <w:pPr>
              <w:ind w:left="10" w:right="11"/>
              <w:jc w:val="center"/>
              <w:rPr>
                <w:bCs/>
                <w:sz w:val="22"/>
                <w:szCs w:val="22"/>
              </w:rPr>
            </w:pPr>
            <w:r w:rsidRPr="006C6565">
              <w:rPr>
                <w:bCs/>
                <w:sz w:val="22"/>
                <w:szCs w:val="22"/>
              </w:rPr>
              <w:t>33×204</w:t>
            </w:r>
          </w:p>
        </w:tc>
        <w:tc>
          <w:tcPr>
            <w:tcW w:w="779" w:type="dxa"/>
            <w:vAlign w:val="center"/>
          </w:tcPr>
          <w:p w14:paraId="7E2D1FAD" w14:textId="77777777" w:rsidR="00E00199" w:rsidRPr="006C6565" w:rsidRDefault="00E00199" w:rsidP="001873B5">
            <w:pPr>
              <w:ind w:left="5" w:right="15"/>
              <w:jc w:val="center"/>
              <w:rPr>
                <w:bCs/>
                <w:sz w:val="22"/>
                <w:szCs w:val="22"/>
              </w:rPr>
            </w:pPr>
            <w:r w:rsidRPr="006C6565">
              <w:rPr>
                <w:bCs/>
                <w:sz w:val="22"/>
                <w:szCs w:val="22"/>
              </w:rPr>
              <w:t>33</w:t>
            </w:r>
          </w:p>
        </w:tc>
        <w:tc>
          <w:tcPr>
            <w:tcW w:w="669" w:type="dxa"/>
            <w:vAlign w:val="center"/>
          </w:tcPr>
          <w:p w14:paraId="24251F31" w14:textId="77777777" w:rsidR="00E00199" w:rsidRPr="006C6565" w:rsidRDefault="00E00199" w:rsidP="001873B5">
            <w:pPr>
              <w:jc w:val="center"/>
              <w:rPr>
                <w:bCs/>
                <w:sz w:val="22"/>
                <w:szCs w:val="22"/>
              </w:rPr>
            </w:pPr>
            <w:r w:rsidRPr="006C6565">
              <w:rPr>
                <w:bCs/>
                <w:sz w:val="22"/>
                <w:szCs w:val="22"/>
              </w:rPr>
              <w:t>165</w:t>
            </w:r>
          </w:p>
        </w:tc>
        <w:tc>
          <w:tcPr>
            <w:tcW w:w="1022" w:type="dxa"/>
            <w:vAlign w:val="center"/>
          </w:tcPr>
          <w:p w14:paraId="3F2A71A5" w14:textId="77777777" w:rsidR="00E00199" w:rsidRPr="006C6565" w:rsidRDefault="00E00199" w:rsidP="001873B5">
            <w:pPr>
              <w:ind w:left="10" w:right="11"/>
              <w:jc w:val="center"/>
              <w:rPr>
                <w:bCs/>
                <w:sz w:val="22"/>
                <w:szCs w:val="22"/>
              </w:rPr>
            </w:pPr>
            <w:r w:rsidRPr="006C6565">
              <w:rPr>
                <w:bCs/>
                <w:sz w:val="22"/>
                <w:szCs w:val="22"/>
              </w:rPr>
              <w:t>165×204</w:t>
            </w:r>
          </w:p>
        </w:tc>
        <w:tc>
          <w:tcPr>
            <w:tcW w:w="1016" w:type="dxa"/>
            <w:vAlign w:val="center"/>
          </w:tcPr>
          <w:p w14:paraId="5A568E6C" w14:textId="77777777" w:rsidR="00E00199" w:rsidRPr="006C6565" w:rsidRDefault="00E00199" w:rsidP="001873B5">
            <w:pPr>
              <w:jc w:val="center"/>
              <w:rPr>
                <w:bCs/>
                <w:sz w:val="22"/>
                <w:szCs w:val="22"/>
              </w:rPr>
            </w:pPr>
            <w:r w:rsidRPr="006C6565">
              <w:rPr>
                <w:bCs/>
                <w:sz w:val="22"/>
                <w:szCs w:val="22"/>
              </w:rPr>
              <w:t>165</w:t>
            </w:r>
          </w:p>
        </w:tc>
      </w:tr>
    </w:tbl>
    <w:p w14:paraId="78308227" w14:textId="0ED2F442" w:rsidR="00E00199" w:rsidRDefault="00001360" w:rsidP="00B5129D">
      <w:pPr>
        <w:pStyle w:val="O"/>
        <w:spacing w:before="240"/>
      </w:pPr>
      <w:r w:rsidRPr="00E00199">
        <w:lastRenderedPageBreak/>
        <w:t>На ри</w:t>
      </w:r>
      <w:r w:rsidRPr="00082A88">
        <w:t>с. 1</w:t>
      </w:r>
      <w:r w:rsidR="004D0CFC">
        <w:t>8</w:t>
      </w:r>
      <w:r w:rsidRPr="00082A88">
        <w:t xml:space="preserve"> и </w:t>
      </w:r>
      <w:r w:rsidR="004D0CFC">
        <w:t>19</w:t>
      </w:r>
      <w:r w:rsidRPr="00082A88">
        <w:t xml:space="preserve"> представлены изображения контрольных (слева) и опытных (засуха, справа) растений </w:t>
      </w:r>
      <w:r w:rsidRPr="00E00199">
        <w:t>пшеницы с датчиками RGB и TIR под углом 90°</w:t>
      </w:r>
      <w:r w:rsidR="003611A0" w:rsidRPr="00E00199">
        <w:t xml:space="preserve"> над «фрагментом поля»</w:t>
      </w:r>
      <w:r w:rsidRPr="00E00199">
        <w:t xml:space="preserve"> на 16-е сутки после прекращения полива опытных растений.</w:t>
      </w:r>
    </w:p>
    <w:tbl>
      <w:tblPr>
        <w:tblStyle w:val="af6"/>
        <w:tblpPr w:leftFromText="180" w:rightFromText="180" w:vertAnchor="text" w:horzAnchor="margin" w:tblpY="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E00199" w14:paraId="43159F81" w14:textId="77777777" w:rsidTr="00E00199">
        <w:trPr>
          <w:trHeight w:hRule="exact" w:val="2774"/>
        </w:trPr>
        <w:tc>
          <w:tcPr>
            <w:tcW w:w="4814" w:type="dxa"/>
            <w:vAlign w:val="center"/>
          </w:tcPr>
          <w:p w14:paraId="380F7E15" w14:textId="77777777" w:rsidR="00E00199" w:rsidRDefault="00E00199" w:rsidP="00E00199">
            <w:pPr>
              <w:pStyle w:val="O"/>
              <w:ind w:firstLine="0"/>
              <w:jc w:val="center"/>
            </w:pPr>
            <w:r>
              <w:rPr>
                <w:noProof/>
                <w:lang w:val="en-US" w:eastAsia="en-US"/>
              </w:rPr>
              <w:drawing>
                <wp:inline distT="0" distB="0" distL="0" distR="0" wp14:anchorId="1D91BA4C" wp14:editId="7AA4A902">
                  <wp:extent cx="2440297" cy="162678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1463" cy="1634226"/>
                          </a:xfrm>
                          <a:prstGeom prst="rect">
                            <a:avLst/>
                          </a:prstGeom>
                          <a:noFill/>
                          <a:ln>
                            <a:noFill/>
                          </a:ln>
                        </pic:spPr>
                      </pic:pic>
                    </a:graphicData>
                  </a:graphic>
                </wp:inline>
              </w:drawing>
            </w:r>
          </w:p>
        </w:tc>
        <w:tc>
          <w:tcPr>
            <w:tcW w:w="4814" w:type="dxa"/>
            <w:vAlign w:val="center"/>
          </w:tcPr>
          <w:p w14:paraId="4564B236" w14:textId="77777777" w:rsidR="00E00199" w:rsidRDefault="00E00199" w:rsidP="00E00199">
            <w:pPr>
              <w:pStyle w:val="O"/>
              <w:ind w:firstLine="0"/>
              <w:jc w:val="center"/>
            </w:pPr>
            <w:r>
              <w:rPr>
                <w:noProof/>
                <w:lang w:val="en-US" w:eastAsia="en-US"/>
              </w:rPr>
              <w:drawing>
                <wp:inline distT="0" distB="0" distL="0" distR="0" wp14:anchorId="19F4A2CC" wp14:editId="59162355">
                  <wp:extent cx="2641292" cy="1616149"/>
                  <wp:effectExtent l="0" t="0" r="6985"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48682" cy="1620671"/>
                          </a:xfrm>
                          <a:prstGeom prst="rect">
                            <a:avLst/>
                          </a:prstGeom>
                          <a:noFill/>
                          <a:ln>
                            <a:noFill/>
                          </a:ln>
                        </pic:spPr>
                      </pic:pic>
                    </a:graphicData>
                  </a:graphic>
                </wp:inline>
              </w:drawing>
            </w:r>
          </w:p>
        </w:tc>
      </w:tr>
      <w:tr w:rsidR="00E00199" w14:paraId="569497D5" w14:textId="77777777" w:rsidTr="00B5129D">
        <w:trPr>
          <w:trHeight w:hRule="exact" w:val="485"/>
        </w:trPr>
        <w:tc>
          <w:tcPr>
            <w:tcW w:w="4814" w:type="dxa"/>
          </w:tcPr>
          <w:p w14:paraId="2F94E232" w14:textId="77777777" w:rsidR="00E00199" w:rsidRDefault="00E00199" w:rsidP="00E00199">
            <w:pPr>
              <w:pStyle w:val="O"/>
              <w:spacing w:line="240" w:lineRule="auto"/>
              <w:ind w:firstLine="0"/>
              <w:jc w:val="center"/>
            </w:pPr>
            <w:r w:rsidRPr="004D0CFC">
              <w:rPr>
                <w:sz w:val="20"/>
                <w:szCs w:val="20"/>
              </w:rPr>
              <w:t>Рисунок 18. Пример RGB-изображения 1-го бокса под углом 90</w:t>
            </w:r>
            <w:r w:rsidRPr="004D0CFC">
              <w:rPr>
                <w:sz w:val="20"/>
                <w:szCs w:val="20"/>
                <w:vertAlign w:val="superscript"/>
              </w:rPr>
              <w:t>о</w:t>
            </w:r>
            <w:r w:rsidRPr="004D0CFC">
              <w:rPr>
                <w:sz w:val="20"/>
                <w:szCs w:val="20"/>
              </w:rPr>
              <w:t>, 16-е сутки</w:t>
            </w:r>
          </w:p>
        </w:tc>
        <w:tc>
          <w:tcPr>
            <w:tcW w:w="4814" w:type="dxa"/>
          </w:tcPr>
          <w:p w14:paraId="7DB652D4" w14:textId="77777777" w:rsidR="00E00199" w:rsidRDefault="00E00199" w:rsidP="00E00199">
            <w:pPr>
              <w:pStyle w:val="O"/>
              <w:spacing w:line="240" w:lineRule="auto"/>
              <w:ind w:firstLine="0"/>
              <w:jc w:val="center"/>
            </w:pPr>
            <w:r w:rsidRPr="004D0CFC">
              <w:rPr>
                <w:sz w:val="20"/>
                <w:szCs w:val="20"/>
              </w:rPr>
              <w:t>Рисунок 1</w:t>
            </w:r>
            <w:r>
              <w:rPr>
                <w:sz w:val="20"/>
                <w:szCs w:val="20"/>
              </w:rPr>
              <w:t>9</w:t>
            </w:r>
            <w:r w:rsidRPr="004D0CFC">
              <w:rPr>
                <w:sz w:val="20"/>
                <w:szCs w:val="20"/>
              </w:rPr>
              <w:t xml:space="preserve">. Пример </w:t>
            </w:r>
            <w:r>
              <w:rPr>
                <w:sz w:val="20"/>
                <w:szCs w:val="20"/>
                <w:lang w:val="en-US"/>
              </w:rPr>
              <w:t>TIR</w:t>
            </w:r>
            <w:r w:rsidRPr="004D0CFC">
              <w:rPr>
                <w:sz w:val="20"/>
                <w:szCs w:val="20"/>
              </w:rPr>
              <w:t>-изображения 1-го бокса под углом 90</w:t>
            </w:r>
            <w:r w:rsidRPr="004D0CFC">
              <w:rPr>
                <w:sz w:val="20"/>
                <w:szCs w:val="20"/>
                <w:vertAlign w:val="superscript"/>
              </w:rPr>
              <w:t>о</w:t>
            </w:r>
            <w:r w:rsidRPr="004D0CFC">
              <w:rPr>
                <w:sz w:val="20"/>
                <w:szCs w:val="20"/>
              </w:rPr>
              <w:t>, 16-е сутки</w:t>
            </w:r>
          </w:p>
        </w:tc>
      </w:tr>
    </w:tbl>
    <w:p w14:paraId="4DF13A07" w14:textId="77777777" w:rsidR="00B5129D" w:rsidRDefault="00B5129D" w:rsidP="00B5129D">
      <w:pPr>
        <w:pStyle w:val="O"/>
        <w:spacing w:before="240"/>
      </w:pPr>
      <w:r w:rsidRPr="00E00199">
        <w:t>В дни фиксации изображений измеряли температуру листьев и разницу в содержании воды у контрольных и опытных растений. Графики представлены на рис. 20. Из графиков видно, что заметное изменение содержания воды в растении появляется</w:t>
      </w:r>
      <w:r>
        <w:t xml:space="preserve"> только на 11-й день </w:t>
      </w:r>
    </w:p>
    <w:p w14:paraId="6799FAA0" w14:textId="262FC62F" w:rsidR="00082A88" w:rsidRDefault="00E00199" w:rsidP="00E00199">
      <w:pPr>
        <w:pStyle w:val="O"/>
        <w:ind w:firstLine="0"/>
      </w:pPr>
      <w:r>
        <w:t>засухи. Но по температуре листа (и, следовательно, по TIR-изображению) можно заметить начало стрессового состояния растения на 5-й день и полить его так, чтобы стресс не привел к усыханию растения.</w:t>
      </w:r>
    </w:p>
    <w:tbl>
      <w:tblPr>
        <w:tblStyle w:val="af6"/>
        <w:tblW w:w="6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tblGrid>
      <w:tr w:rsidR="00001360" w14:paraId="5DEA9186" w14:textId="77777777" w:rsidTr="00201ED6">
        <w:trPr>
          <w:jc w:val="center"/>
        </w:trPr>
        <w:tc>
          <w:tcPr>
            <w:tcW w:w="6237" w:type="dxa"/>
          </w:tcPr>
          <w:p w14:paraId="5E0E1939" w14:textId="01D17C30" w:rsidR="00001360" w:rsidRPr="00201ED6" w:rsidRDefault="00201ED6" w:rsidP="00201ED6">
            <w:pPr>
              <w:jc w:val="center"/>
              <w:rPr>
                <w:rFonts w:eastAsiaTheme="minorHAnsi"/>
                <w:color w:val="000000"/>
              </w:rPr>
            </w:pPr>
            <w:r>
              <w:rPr>
                <w:noProof/>
                <w:lang w:val="en-US" w:eastAsia="en-US"/>
              </w:rPr>
              <w:drawing>
                <wp:inline distT="0" distB="0" distL="0" distR="0" wp14:anchorId="553D0F9C" wp14:editId="5118AC97">
                  <wp:extent cx="4254843" cy="1594884"/>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1712" t="835" r="1133" b="1461"/>
                          <a:stretch/>
                        </pic:blipFill>
                        <pic:spPr bwMode="auto">
                          <a:xfrm>
                            <a:off x="0" y="0"/>
                            <a:ext cx="4332752" cy="16240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01360" w:rsidRPr="003611A0" w14:paraId="7222B4CE" w14:textId="77777777" w:rsidTr="00201ED6">
        <w:trPr>
          <w:jc w:val="center"/>
        </w:trPr>
        <w:tc>
          <w:tcPr>
            <w:tcW w:w="6237" w:type="dxa"/>
          </w:tcPr>
          <w:p w14:paraId="0ADD9827" w14:textId="323D01F1" w:rsidR="00001360" w:rsidRPr="003611A0" w:rsidRDefault="003611A0" w:rsidP="00201ED6">
            <w:pPr>
              <w:spacing w:before="40" w:after="40"/>
              <w:jc w:val="center"/>
              <w:rPr>
                <w:color w:val="000000"/>
                <w:sz w:val="16"/>
              </w:rPr>
            </w:pPr>
            <w:r w:rsidRPr="003611A0">
              <w:rPr>
                <w:color w:val="000000"/>
                <w:sz w:val="20"/>
                <w:szCs w:val="32"/>
              </w:rPr>
              <w:t xml:space="preserve">Рисунок 20. Зависимость от дня с момента прекращения полива разницы температур опытных и контрольных растений пшеницы, регистрируемой TIR-датчиком под углом 45 и 90 (слева). Зависимость разницы </w:t>
            </w:r>
            <w:r>
              <w:rPr>
                <w:color w:val="000000"/>
                <w:sz w:val="20"/>
                <w:szCs w:val="32"/>
              </w:rPr>
              <w:t>содержания воды</w:t>
            </w:r>
            <w:r w:rsidRPr="003611A0">
              <w:rPr>
                <w:color w:val="000000"/>
                <w:sz w:val="20"/>
                <w:szCs w:val="32"/>
              </w:rPr>
              <w:t xml:space="preserve"> контрольных и опытных растений пшеницы (справа)</w:t>
            </w:r>
          </w:p>
        </w:tc>
      </w:tr>
    </w:tbl>
    <w:p w14:paraId="2BF7F78F" w14:textId="137145C7" w:rsidR="00082A88" w:rsidRDefault="00082A88" w:rsidP="00082A88">
      <w:pPr>
        <w:pStyle w:val="31"/>
        <w:numPr>
          <w:ilvl w:val="2"/>
          <w:numId w:val="1"/>
        </w:numPr>
        <w:ind w:left="0" w:firstLine="0"/>
      </w:pPr>
      <w:bookmarkStart w:id="245" w:name="_Toc74818567"/>
      <w:r>
        <w:t>Предварительная обработка изображений</w:t>
      </w:r>
      <w:bookmarkEnd w:id="245"/>
    </w:p>
    <w:p w14:paraId="45A7ADCA" w14:textId="4F515B5E" w:rsidR="00082A88" w:rsidRDefault="00541281" w:rsidP="00082A88">
      <w:pPr>
        <w:pStyle w:val="O"/>
        <w:spacing w:before="120"/>
        <w:ind w:firstLine="708"/>
      </w:pPr>
      <w:r>
        <w:t>Р</w:t>
      </w:r>
      <w:r w:rsidR="00082A88">
        <w:t xml:space="preserve">ассмотрим изображения TIR, поскольку они способны к раннему обнаружению стресса на основе оценки аспирации растений, и соответствующие изображения RGB как самые дешевые и имеющие самое высокое разрешение (рис. </w:t>
      </w:r>
      <w:r w:rsidR="006D0B5D">
        <w:t>21</w:t>
      </w:r>
      <w:r w:rsidR="00082A88">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56"/>
        <w:gridCol w:w="3162"/>
        <w:gridCol w:w="3210"/>
      </w:tblGrid>
      <w:tr w:rsidR="006D0B5D" w14:paraId="4D025CD9" w14:textId="77777777" w:rsidTr="005179E9">
        <w:tc>
          <w:tcPr>
            <w:tcW w:w="3256" w:type="dxa"/>
          </w:tcPr>
          <w:p w14:paraId="7D342BDE" w14:textId="77777777" w:rsidR="006D0B5D" w:rsidRPr="005179E9" w:rsidRDefault="005179E9" w:rsidP="00053B47">
            <w:pPr>
              <w:pStyle w:val="O"/>
              <w:spacing w:line="240" w:lineRule="auto"/>
              <w:ind w:firstLine="0"/>
              <w:jc w:val="center"/>
              <w:rPr>
                <w:sz w:val="20"/>
                <w:szCs w:val="20"/>
              </w:rPr>
            </w:pPr>
            <w:r w:rsidRPr="005179E9">
              <w:rPr>
                <w:noProof/>
                <w:sz w:val="20"/>
                <w:szCs w:val="20"/>
                <w:lang w:val="en-US" w:eastAsia="en-US"/>
              </w:rPr>
              <w:lastRenderedPageBreak/>
              <w:drawing>
                <wp:inline distT="0" distB="0" distL="0" distR="0" wp14:anchorId="59E5EAFE" wp14:editId="02846AFD">
                  <wp:extent cx="1352550" cy="1095375"/>
                  <wp:effectExtent l="0" t="0" r="0" b="9525"/>
                  <wp:docPr id="14" name="Рисунок 14" descr="D:\!!!!!_ИИ-МЕГАГРАНТ\IJCNN-2021\Fig-Images-new\TIR-gray\10day_12-26grad.png"/>
                  <wp:cNvGraphicFramePr/>
                  <a:graphic xmlns:a="http://schemas.openxmlformats.org/drawingml/2006/main">
                    <a:graphicData uri="http://schemas.openxmlformats.org/drawingml/2006/picture">
                      <pic:pic xmlns:pic="http://schemas.openxmlformats.org/drawingml/2006/picture">
                        <pic:nvPicPr>
                          <pic:cNvPr id="14" name="Рисунок 14" descr="D:\!!!!!_ИИ-МЕГАГРАНТ\IJCNN-2021\Fig-Images-new\TIR-gray\10day_12-26grad.png"/>
                          <pic:cNvPicPr/>
                        </pic:nvPicPr>
                        <pic:blipFill rotWithShape="1">
                          <a:blip r:embed="rId53" cstate="print">
                            <a:extLst>
                              <a:ext uri="{28A0092B-C50C-407E-A947-70E740481C1C}">
                                <a14:useLocalDpi xmlns:a14="http://schemas.microsoft.com/office/drawing/2010/main" val="0"/>
                              </a:ext>
                            </a:extLst>
                          </a:blip>
                          <a:srcRect l="5483" t="8935" r="31060" b="10000"/>
                          <a:stretch/>
                        </pic:blipFill>
                        <pic:spPr bwMode="auto">
                          <a:xfrm>
                            <a:off x="0" y="0"/>
                            <a:ext cx="1352550" cy="1095375"/>
                          </a:xfrm>
                          <a:prstGeom prst="rect">
                            <a:avLst/>
                          </a:prstGeom>
                          <a:noFill/>
                          <a:ln>
                            <a:noFill/>
                          </a:ln>
                          <a:extLst>
                            <a:ext uri="{53640926-AAD7-44D8-BBD7-CCE9431645EC}">
                              <a14:shadowObscured xmlns:a14="http://schemas.microsoft.com/office/drawing/2010/main"/>
                            </a:ext>
                          </a:extLst>
                        </pic:spPr>
                      </pic:pic>
                    </a:graphicData>
                  </a:graphic>
                </wp:inline>
              </w:drawing>
            </w:r>
          </w:p>
          <w:p w14:paraId="29E26FB4" w14:textId="67179031" w:rsidR="005179E9" w:rsidRPr="005179E9" w:rsidRDefault="005179E9" w:rsidP="00053B47">
            <w:pPr>
              <w:pStyle w:val="O"/>
              <w:spacing w:line="240" w:lineRule="auto"/>
              <w:ind w:firstLine="0"/>
              <w:jc w:val="center"/>
              <w:rPr>
                <w:sz w:val="20"/>
                <w:szCs w:val="20"/>
              </w:rPr>
            </w:pPr>
            <w:r w:rsidRPr="005179E9">
              <w:rPr>
                <w:sz w:val="20"/>
                <w:szCs w:val="20"/>
              </w:rPr>
              <w:t>TIR (12-26° С</w:t>
            </w:r>
            <w:r>
              <w:rPr>
                <w:sz w:val="20"/>
                <w:szCs w:val="20"/>
              </w:rPr>
              <w:t>)</w:t>
            </w:r>
          </w:p>
        </w:tc>
        <w:tc>
          <w:tcPr>
            <w:tcW w:w="3162" w:type="dxa"/>
          </w:tcPr>
          <w:p w14:paraId="7CBF5635" w14:textId="77777777" w:rsidR="006D0B5D" w:rsidRPr="005179E9" w:rsidRDefault="005179E9" w:rsidP="00053B47">
            <w:pPr>
              <w:pStyle w:val="O"/>
              <w:spacing w:line="240" w:lineRule="auto"/>
              <w:ind w:firstLine="0"/>
              <w:jc w:val="center"/>
              <w:rPr>
                <w:sz w:val="20"/>
                <w:szCs w:val="20"/>
              </w:rPr>
            </w:pPr>
            <w:r w:rsidRPr="005179E9">
              <w:rPr>
                <w:noProof/>
                <w:sz w:val="20"/>
                <w:szCs w:val="20"/>
                <w:lang w:val="en-US" w:eastAsia="en-US"/>
              </w:rPr>
              <w:drawing>
                <wp:inline distT="0" distB="0" distL="0" distR="0" wp14:anchorId="14DC29D1" wp14:editId="7C7928CC">
                  <wp:extent cx="1476375" cy="1095375"/>
                  <wp:effectExtent l="0" t="0" r="9525" b="9525"/>
                  <wp:docPr id="5"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76375" cy="1095375"/>
                          </a:xfrm>
                          <a:prstGeom prst="rect">
                            <a:avLst/>
                          </a:prstGeom>
                          <a:noFill/>
                          <a:ln>
                            <a:noFill/>
                          </a:ln>
                        </pic:spPr>
                      </pic:pic>
                    </a:graphicData>
                  </a:graphic>
                </wp:inline>
              </w:drawing>
            </w:r>
          </w:p>
          <w:p w14:paraId="6EE428A0" w14:textId="535B2364" w:rsidR="005179E9" w:rsidRPr="005179E9" w:rsidRDefault="005179E9" w:rsidP="00053B47">
            <w:pPr>
              <w:pStyle w:val="O"/>
              <w:spacing w:line="240" w:lineRule="auto"/>
              <w:ind w:firstLine="0"/>
              <w:jc w:val="center"/>
              <w:rPr>
                <w:sz w:val="20"/>
                <w:szCs w:val="20"/>
              </w:rPr>
            </w:pPr>
            <w:r w:rsidRPr="005179E9">
              <w:rPr>
                <w:sz w:val="20"/>
                <w:szCs w:val="20"/>
              </w:rPr>
              <w:t>NDVI</w:t>
            </w:r>
            <w:r w:rsidRPr="005179E9">
              <w:rPr>
                <w:sz w:val="20"/>
                <w:szCs w:val="20"/>
                <w:vertAlign w:val="subscript"/>
              </w:rPr>
              <w:t>T</w:t>
            </w:r>
          </w:p>
        </w:tc>
        <w:tc>
          <w:tcPr>
            <w:tcW w:w="3210" w:type="dxa"/>
          </w:tcPr>
          <w:p w14:paraId="5A6F4E4A" w14:textId="77777777" w:rsidR="006D0B5D" w:rsidRPr="005179E9" w:rsidRDefault="005179E9" w:rsidP="00053B47">
            <w:pPr>
              <w:pStyle w:val="O"/>
              <w:spacing w:line="240" w:lineRule="auto"/>
              <w:ind w:firstLine="0"/>
              <w:jc w:val="center"/>
              <w:rPr>
                <w:sz w:val="20"/>
                <w:szCs w:val="20"/>
              </w:rPr>
            </w:pPr>
            <w:r w:rsidRPr="005179E9">
              <w:rPr>
                <w:noProof/>
                <w:sz w:val="20"/>
                <w:szCs w:val="20"/>
                <w:lang w:val="en-US" w:eastAsia="en-US"/>
              </w:rPr>
              <w:drawing>
                <wp:inline distT="0" distB="0" distL="0" distR="0" wp14:anchorId="16BE1CB5" wp14:editId="5F981F81">
                  <wp:extent cx="1476375" cy="1085850"/>
                  <wp:effectExtent l="0" t="0" r="9525" b="0"/>
                  <wp:docPr id="55" name="Рисунок 5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rotWithShape="1">
                          <a:blip r:embed="rId55" cstate="print">
                            <a:extLst>
                              <a:ext uri="{28A0092B-C50C-407E-A947-70E740481C1C}">
                                <a14:useLocalDpi xmlns:a14="http://schemas.microsoft.com/office/drawing/2010/main" val="0"/>
                              </a:ext>
                            </a:extLst>
                          </a:blip>
                          <a:srcRect l="69389" t="8307" r="4061" b="22880"/>
                          <a:stretch/>
                        </pic:blipFill>
                        <pic:spPr bwMode="auto">
                          <a:xfrm>
                            <a:off x="0" y="0"/>
                            <a:ext cx="1476375" cy="1085850"/>
                          </a:xfrm>
                          <a:prstGeom prst="rect">
                            <a:avLst/>
                          </a:prstGeom>
                          <a:noFill/>
                          <a:ln>
                            <a:noFill/>
                          </a:ln>
                          <a:extLst>
                            <a:ext uri="{53640926-AAD7-44D8-BBD7-CCE9431645EC}">
                              <a14:shadowObscured xmlns:a14="http://schemas.microsoft.com/office/drawing/2010/main"/>
                            </a:ext>
                          </a:extLst>
                        </pic:spPr>
                      </pic:pic>
                    </a:graphicData>
                  </a:graphic>
                </wp:inline>
              </w:drawing>
            </w:r>
          </w:p>
          <w:p w14:paraId="41F772F8" w14:textId="07C9F0AA" w:rsidR="005179E9" w:rsidRPr="005179E9" w:rsidRDefault="005179E9" w:rsidP="00053B47">
            <w:pPr>
              <w:pStyle w:val="O"/>
              <w:spacing w:line="240" w:lineRule="auto"/>
              <w:ind w:firstLine="0"/>
              <w:jc w:val="center"/>
              <w:rPr>
                <w:sz w:val="20"/>
                <w:szCs w:val="20"/>
              </w:rPr>
            </w:pPr>
            <w:r w:rsidRPr="005179E9">
              <w:rPr>
                <w:sz w:val="20"/>
                <w:szCs w:val="20"/>
              </w:rPr>
              <w:t>RGB</w:t>
            </w:r>
          </w:p>
        </w:tc>
      </w:tr>
      <w:tr w:rsidR="005179E9" w14:paraId="2FAE478F" w14:textId="77777777" w:rsidTr="005179E9">
        <w:tc>
          <w:tcPr>
            <w:tcW w:w="9628" w:type="dxa"/>
            <w:gridSpan w:val="3"/>
          </w:tcPr>
          <w:p w14:paraId="1D21AB1D" w14:textId="7DB21870" w:rsidR="005179E9" w:rsidRPr="005179E9" w:rsidRDefault="005179E9" w:rsidP="005179E9">
            <w:pPr>
              <w:pStyle w:val="O"/>
              <w:spacing w:before="120"/>
              <w:ind w:firstLine="0"/>
              <w:jc w:val="center"/>
              <w:rPr>
                <w:sz w:val="20"/>
                <w:szCs w:val="20"/>
              </w:rPr>
            </w:pPr>
            <w:r w:rsidRPr="005179E9">
              <w:rPr>
                <w:sz w:val="20"/>
                <w:szCs w:val="20"/>
              </w:rPr>
              <w:t>Рисунок 21. Мультисенсорное представление образца на 10-е сутки без полива.</w:t>
            </w:r>
          </w:p>
        </w:tc>
      </w:tr>
    </w:tbl>
    <w:p w14:paraId="6F6E8C3B" w14:textId="43BCECBA" w:rsidR="00082A88" w:rsidRDefault="005179E9" w:rsidP="00053E38">
      <w:pPr>
        <w:pStyle w:val="O"/>
        <w:spacing w:before="240"/>
      </w:pPr>
      <w:r>
        <w:t>Как обсуждалось в главе 4.</w:t>
      </w:r>
      <w:r w:rsidR="000A14B5">
        <w:t>2</w:t>
      </w:r>
      <w:r>
        <w:t xml:space="preserve"> «</w:t>
      </w:r>
      <w:r w:rsidR="000A14B5">
        <w:t xml:space="preserve">Исследование применения </w:t>
      </w:r>
      <w:r w:rsidR="000A14B5">
        <w:rPr>
          <w:lang w:val="en-US"/>
        </w:rPr>
        <w:t>NDVI</w:t>
      </w:r>
      <w:r w:rsidR="000A14B5" w:rsidRPr="000A14B5">
        <w:t xml:space="preserve"> </w:t>
      </w:r>
      <w:r w:rsidR="000A14B5">
        <w:t>аналогов</w:t>
      </w:r>
      <w:r>
        <w:t xml:space="preserve">» </w:t>
      </w:r>
      <w:r w:rsidR="00082A88">
        <w:t>по нормированному разностному индексу растительности (NDVI) можно судить о состоянии, здоровь</w:t>
      </w:r>
      <w:r>
        <w:t>я</w:t>
      </w:r>
      <w:r w:rsidR="00082A88">
        <w:t xml:space="preserve"> и засух</w:t>
      </w:r>
      <w:r>
        <w:t>и</w:t>
      </w:r>
      <w:r w:rsidR="00082A88">
        <w:t xml:space="preserve"> растений. </w:t>
      </w:r>
      <w:r>
        <w:t xml:space="preserve">В данном разделе </w:t>
      </w:r>
      <w:r w:rsidR="00053B47">
        <w:t>был</w:t>
      </w:r>
      <w:r w:rsidR="00082A88">
        <w:t xml:space="preserve"> постро</w:t>
      </w:r>
      <w:r w:rsidR="00053B47">
        <w:t>ен</w:t>
      </w:r>
      <w:r w:rsidR="00082A88">
        <w:t xml:space="preserve"> аналог NDVI на более широких каналах RED и Termal IR (TIR), но с аналогичным относительным поведением. Итак, аналог</w:t>
      </w:r>
      <w:r>
        <w:t xml:space="preserve"> </w:t>
      </w:r>
      <w:r>
        <w:rPr>
          <w:lang w:val="en-US"/>
        </w:rPr>
        <w:t>NDVI</w:t>
      </w:r>
      <w:r w:rsidR="00082A88">
        <w:t xml:space="preserve"> на базе </w:t>
      </w:r>
      <w:r>
        <w:rPr>
          <w:lang w:val="en-US"/>
        </w:rPr>
        <w:t>TIR</w:t>
      </w:r>
      <w:r w:rsidR="00082A88">
        <w:t xml:space="preserve"> будет следующим:</w:t>
      </w:r>
    </w:p>
    <w:tbl>
      <w:tblPr>
        <w:tblW w:w="9634" w:type="dxa"/>
        <w:tblLook w:val="01E0" w:firstRow="1" w:lastRow="1" w:firstColumn="1" w:lastColumn="1" w:noHBand="0" w:noVBand="0"/>
      </w:tblPr>
      <w:tblGrid>
        <w:gridCol w:w="8987"/>
        <w:gridCol w:w="647"/>
      </w:tblGrid>
      <w:tr w:rsidR="005179E9" w:rsidRPr="00EB717A" w14:paraId="2C58AA3C" w14:textId="77777777" w:rsidTr="001873B5">
        <w:tc>
          <w:tcPr>
            <w:tcW w:w="8987" w:type="dxa"/>
            <w:hideMark/>
          </w:tcPr>
          <w:p w14:paraId="0E9440A5" w14:textId="46037CE5" w:rsidR="005179E9" w:rsidRPr="00216D0E" w:rsidRDefault="005179E9" w:rsidP="001873B5">
            <w:pPr>
              <w:pStyle w:val="O"/>
              <w:ind w:firstLine="0"/>
              <w:rPr>
                <w:sz w:val="22"/>
                <w:szCs w:val="22"/>
              </w:rPr>
            </w:pPr>
            <m:oMathPara>
              <m:oMath>
                <m:r>
                  <w:rPr>
                    <w:rFonts w:ascii="Cambria Math" w:hAnsi="Cambria Math"/>
                    <w:sz w:val="22"/>
                    <w:szCs w:val="22"/>
                  </w:rPr>
                  <m:t>NDV</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lang w:val="en-US"/>
                      </w:rPr>
                      <m:t>T</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TIR-RED</m:t>
                    </m:r>
                  </m:num>
                  <m:den>
                    <m:r>
                      <w:rPr>
                        <w:rFonts w:ascii="Cambria Math" w:hAnsi="Cambria Math"/>
                        <w:sz w:val="22"/>
                        <w:szCs w:val="22"/>
                      </w:rPr>
                      <m:t>TIR+RED</m:t>
                    </m:r>
                  </m:den>
                </m:f>
              </m:oMath>
            </m:oMathPara>
          </w:p>
        </w:tc>
        <w:tc>
          <w:tcPr>
            <w:tcW w:w="647" w:type="dxa"/>
            <w:vAlign w:val="center"/>
          </w:tcPr>
          <w:p w14:paraId="6880B2CF" w14:textId="77777777" w:rsidR="005179E9" w:rsidRPr="00EB717A" w:rsidRDefault="005179E9" w:rsidP="00082889">
            <w:pPr>
              <w:pStyle w:val="af3"/>
              <w:numPr>
                <w:ilvl w:val="0"/>
                <w:numId w:val="4"/>
              </w:numPr>
              <w:spacing w:line="360" w:lineRule="auto"/>
              <w:jc w:val="right"/>
              <w:rPr>
                <w:i/>
                <w:sz w:val="24"/>
                <w:lang w:val="en-US" w:eastAsia="en-US"/>
              </w:rPr>
            </w:pPr>
          </w:p>
        </w:tc>
      </w:tr>
    </w:tbl>
    <w:p w14:paraId="4EEEE234" w14:textId="34653DD3" w:rsidR="0054555A" w:rsidRDefault="00082A88" w:rsidP="0054555A">
      <w:pPr>
        <w:pStyle w:val="O"/>
        <w:spacing w:before="120"/>
      </w:pPr>
      <w:r>
        <w:t>Исследуемый диапазон изменения значений TIR соответствует диапазону температур 12-26 градусов. Используя (</w:t>
      </w:r>
      <w:r w:rsidR="00053B47">
        <w:t>14</w:t>
      </w:r>
      <w:r>
        <w:t xml:space="preserve">), </w:t>
      </w:r>
      <w:r w:rsidR="00053B47">
        <w:t xml:space="preserve">было преобразовано </w:t>
      </w:r>
      <w:r>
        <w:t>TIR-изображени</w:t>
      </w:r>
      <w:r w:rsidR="00053B47">
        <w:t>е</w:t>
      </w:r>
      <w:r>
        <w:t xml:space="preserve"> (</w:t>
      </w:r>
      <w:r w:rsidR="00236569">
        <w:t>р</w:t>
      </w:r>
      <w:r>
        <w:t xml:space="preserve">ис. </w:t>
      </w:r>
      <w:r w:rsidR="00053B47">
        <w:t>21</w:t>
      </w:r>
      <w:r>
        <w:t xml:space="preserve">, </w:t>
      </w:r>
      <w:r w:rsidR="00236569">
        <w:t>слева</w:t>
      </w:r>
      <w:r>
        <w:t>) вместе с R-каналом RGB-</w:t>
      </w:r>
      <w:r w:rsidR="00053B47">
        <w:t>изображения</w:t>
      </w:r>
      <w:r>
        <w:t xml:space="preserve"> (рис. </w:t>
      </w:r>
      <w:r w:rsidR="00053B47">
        <w:t>21</w:t>
      </w:r>
      <w:r>
        <w:t xml:space="preserve">, </w:t>
      </w:r>
      <w:r w:rsidR="00236569">
        <w:t>справа</w:t>
      </w:r>
      <w:r>
        <w:t>) в изображени</w:t>
      </w:r>
      <w:r w:rsidR="00053B47">
        <w:t>е</w:t>
      </w:r>
      <w:r>
        <w:t xml:space="preserve"> NDVI</w:t>
      </w:r>
      <w:r w:rsidRPr="00236569">
        <w:rPr>
          <w:vertAlign w:val="subscript"/>
        </w:rPr>
        <w:t>T</w:t>
      </w:r>
      <w:r>
        <w:t xml:space="preserve"> (рис. </w:t>
      </w:r>
      <w:r w:rsidR="00053B47">
        <w:t>21</w:t>
      </w:r>
      <w:r>
        <w:t>, посередине). Все значения NDVI</w:t>
      </w:r>
      <w:r w:rsidRPr="00236569">
        <w:rPr>
          <w:vertAlign w:val="subscript"/>
        </w:rPr>
        <w:t>T</w:t>
      </w:r>
      <w:r>
        <w:t xml:space="preserve"> были центрированы и нормализованы</w:t>
      </w:r>
      <w:r w:rsidR="00236569">
        <w:t xml:space="preserve">. </w:t>
      </w:r>
      <w:r>
        <w:t xml:space="preserve">Изображение (рис. </w:t>
      </w:r>
      <w:r w:rsidR="00053B47">
        <w:t>21</w:t>
      </w:r>
      <w:r>
        <w:t xml:space="preserve">, посередине) представляется сразу в </w:t>
      </w:r>
      <w:r w:rsidR="00053B47">
        <w:t>отбеленном</w:t>
      </w:r>
      <w:r>
        <w:t xml:space="preserve"> виде, и мы видим, что особенности высыхания заметны визуально. </w:t>
      </w:r>
    </w:p>
    <w:p w14:paraId="585E44FA" w14:textId="2B018C37" w:rsidR="009F5BFF" w:rsidRDefault="00082A88" w:rsidP="00053B47">
      <w:pPr>
        <w:pStyle w:val="O"/>
      </w:pPr>
      <w:r w:rsidRPr="00053B47">
        <w:t>Пример</w:t>
      </w:r>
      <w:r>
        <w:t xml:space="preserve"> </w:t>
      </w:r>
      <w:r w:rsidR="009C3157">
        <w:t xml:space="preserve">гистограммы </w:t>
      </w:r>
      <w:r>
        <w:t>NDVI</w:t>
      </w:r>
      <w:r w:rsidRPr="009C3157">
        <w:rPr>
          <w:vertAlign w:val="subscript"/>
        </w:rPr>
        <w:t>T</w:t>
      </w:r>
      <w:r>
        <w:t>-изображения</w:t>
      </w:r>
      <w:r w:rsidR="00076259">
        <w:t xml:space="preserve"> </w:t>
      </w:r>
      <w:r>
        <w:t xml:space="preserve">для </w:t>
      </w:r>
      <w:r w:rsidR="009C3157">
        <w:t>1-го из</w:t>
      </w:r>
      <w:r>
        <w:t xml:space="preserve"> 10-дневных </w:t>
      </w:r>
      <w:r w:rsidR="009C3157">
        <w:t>боксов</w:t>
      </w:r>
      <w:r>
        <w:t xml:space="preserve"> после такой предварительной обработки показан на рис. </w:t>
      </w:r>
      <w:r w:rsidR="009C3157">
        <w:t>22</w:t>
      </w:r>
      <w:r>
        <w:t>.</w:t>
      </w:r>
      <w:r w:rsidR="009C3157">
        <w:t xml:space="preserve"> </w:t>
      </w:r>
      <w:r w:rsidR="009F5BFF">
        <w:t>И</w:t>
      </w:r>
      <w:r>
        <w:t xml:space="preserve">нтересно также наблюдать динамику </w:t>
      </w:r>
      <w:r w:rsidRPr="00F05F3B">
        <w:rPr>
          <w:color w:val="auto"/>
        </w:rPr>
        <w:t xml:space="preserve">изменения гистограммы от дня к дню (рис. </w:t>
      </w:r>
      <w:r w:rsidR="009C3157" w:rsidRPr="00F05F3B">
        <w:rPr>
          <w:color w:val="auto"/>
        </w:rPr>
        <w:t>23</w:t>
      </w:r>
      <w:r w:rsidRPr="00F05F3B">
        <w:rPr>
          <w:color w:val="auto"/>
        </w:rPr>
        <w:t>).</w:t>
      </w:r>
      <w:r w:rsidR="00CA4299" w:rsidRPr="00F05F3B">
        <w:rPr>
          <w:color w:val="auto"/>
        </w:rPr>
        <w:t xml:space="preserve"> </w:t>
      </w:r>
      <w:r w:rsidRPr="00F05F3B">
        <w:rPr>
          <w:color w:val="auto"/>
        </w:rPr>
        <w:t xml:space="preserve">Из </w:t>
      </w:r>
      <w:r w:rsidR="009C3157" w:rsidRPr="00F05F3B">
        <w:rPr>
          <w:color w:val="auto"/>
        </w:rPr>
        <w:t>рис</w:t>
      </w:r>
      <w:r w:rsidR="00053E38" w:rsidRPr="00F05F3B">
        <w:rPr>
          <w:color w:val="auto"/>
        </w:rPr>
        <w:t>.</w:t>
      </w:r>
      <w:r w:rsidR="009C3157" w:rsidRPr="00F05F3B">
        <w:rPr>
          <w:color w:val="auto"/>
        </w:rPr>
        <w:t xml:space="preserve"> 22 и 23</w:t>
      </w:r>
      <w:r w:rsidRPr="00F05F3B">
        <w:rPr>
          <w:color w:val="auto"/>
        </w:rPr>
        <w:t xml:space="preserve"> также мож</w:t>
      </w:r>
      <w:r w:rsidR="009C3157" w:rsidRPr="00F05F3B">
        <w:rPr>
          <w:color w:val="auto"/>
        </w:rPr>
        <w:t>но</w:t>
      </w:r>
      <w:r w:rsidRPr="00F05F3B">
        <w:rPr>
          <w:color w:val="auto"/>
        </w:rPr>
        <w:t xml:space="preserve"> видеть, что распознавание стрессового состояния растения может быть основано на гистограмме с 4 ячейками шириной std (</w:t>
      </w:r>
      <w:r w:rsidR="00F05F3B" w:rsidRPr="00F05F3B">
        <w:rPr>
          <w:color w:val="auto"/>
        </w:rPr>
        <w:t>7</w:t>
      </w:r>
      <w:r w:rsidRPr="00F05F3B">
        <w:rPr>
          <w:color w:val="auto"/>
        </w:rPr>
        <w:t>). Значения в ячейках мы можем использовать как часть вектора характеристик стресса растений.</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097"/>
      </w:tblGrid>
      <w:tr w:rsidR="009F5BFF" w14:paraId="0DE1D745" w14:textId="77777777" w:rsidTr="00A378EC">
        <w:trPr>
          <w:trHeight w:hRule="exact" w:val="2854"/>
        </w:trPr>
        <w:tc>
          <w:tcPr>
            <w:tcW w:w="4531" w:type="dxa"/>
          </w:tcPr>
          <w:p w14:paraId="74CC67E9" w14:textId="103034D8" w:rsidR="009F5BFF" w:rsidRDefault="00A378EC" w:rsidP="00A378EC">
            <w:pPr>
              <w:pStyle w:val="O"/>
              <w:spacing w:before="120"/>
              <w:ind w:firstLine="0"/>
              <w:jc w:val="center"/>
            </w:pPr>
            <w:r>
              <w:rPr>
                <w:noProof/>
                <w:lang w:val="en-US" w:eastAsia="en-US"/>
              </w:rPr>
              <w:drawing>
                <wp:inline distT="0" distB="0" distL="0" distR="0" wp14:anchorId="6C857169" wp14:editId="1642321E">
                  <wp:extent cx="2242974" cy="1676400"/>
                  <wp:effectExtent l="0" t="0" r="508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t="8941" r="8136"/>
                          <a:stretch/>
                        </pic:blipFill>
                        <pic:spPr bwMode="auto">
                          <a:xfrm>
                            <a:off x="0" y="0"/>
                            <a:ext cx="2255100" cy="16854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tcPr>
          <w:p w14:paraId="60BB5612" w14:textId="2498FF81" w:rsidR="009F5BFF" w:rsidRDefault="00A378EC" w:rsidP="00A378EC">
            <w:pPr>
              <w:pStyle w:val="O"/>
              <w:spacing w:before="120"/>
              <w:ind w:firstLine="0"/>
              <w:jc w:val="center"/>
            </w:pPr>
            <w:r>
              <w:rPr>
                <w:noProof/>
                <w:lang w:val="en-US" w:eastAsia="en-US"/>
              </w:rPr>
              <w:drawing>
                <wp:inline distT="0" distB="0" distL="0" distR="0" wp14:anchorId="7CA3C3B7" wp14:editId="5539385A">
                  <wp:extent cx="2419350" cy="1780514"/>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0857"/>
                          <a:stretch/>
                        </pic:blipFill>
                        <pic:spPr bwMode="auto">
                          <a:xfrm>
                            <a:off x="0" y="0"/>
                            <a:ext cx="2438787" cy="17948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5BFF" w14:paraId="12EADA60" w14:textId="77777777" w:rsidTr="00A378EC">
        <w:tc>
          <w:tcPr>
            <w:tcW w:w="4531" w:type="dxa"/>
          </w:tcPr>
          <w:p w14:paraId="2C0C26AB" w14:textId="1B7FFF77" w:rsidR="009F5BFF" w:rsidRDefault="009F5BFF" w:rsidP="009532B0">
            <w:pPr>
              <w:pStyle w:val="O"/>
              <w:spacing w:before="120" w:line="240" w:lineRule="auto"/>
              <w:ind w:firstLine="0"/>
              <w:jc w:val="center"/>
            </w:pPr>
            <w:r w:rsidRPr="009F5BFF">
              <w:rPr>
                <w:sz w:val="20"/>
                <w:szCs w:val="20"/>
              </w:rPr>
              <w:t>Рисунок 22. Гистограмма для здоровой половины(</w:t>
            </w:r>
            <w:r w:rsidRPr="009F5BFF">
              <w:rPr>
                <w:sz w:val="20"/>
                <w:szCs w:val="20"/>
                <w:lang w:val="en-US"/>
              </w:rPr>
              <w:t>healthy</w:t>
            </w:r>
            <w:r w:rsidRPr="009F5BFF">
              <w:rPr>
                <w:sz w:val="20"/>
                <w:szCs w:val="20"/>
              </w:rPr>
              <w:t>) и половины стресса от засухи (</w:t>
            </w:r>
            <w:r w:rsidRPr="009F5BFF">
              <w:rPr>
                <w:sz w:val="20"/>
                <w:szCs w:val="20"/>
                <w:lang w:val="en-US"/>
              </w:rPr>
              <w:t>drought</w:t>
            </w:r>
            <w:r w:rsidRPr="009F5BFF">
              <w:rPr>
                <w:sz w:val="20"/>
                <w:szCs w:val="20"/>
              </w:rPr>
              <w:t>) изображения NDVI</w:t>
            </w:r>
            <w:r w:rsidRPr="009F5BFF">
              <w:rPr>
                <w:sz w:val="20"/>
                <w:szCs w:val="20"/>
                <w:vertAlign w:val="subscript"/>
              </w:rPr>
              <w:t>T</w:t>
            </w:r>
            <w:r w:rsidRPr="009F5BFF">
              <w:rPr>
                <w:sz w:val="20"/>
                <w:szCs w:val="20"/>
              </w:rPr>
              <w:t xml:space="preserve"> для 10-дневного образца, показанного на рис. 21</w:t>
            </w:r>
          </w:p>
        </w:tc>
        <w:tc>
          <w:tcPr>
            <w:tcW w:w="5097" w:type="dxa"/>
          </w:tcPr>
          <w:p w14:paraId="6934353A" w14:textId="3D5306EF" w:rsidR="009F5BFF" w:rsidRDefault="009F5BFF" w:rsidP="009532B0">
            <w:pPr>
              <w:pStyle w:val="O"/>
              <w:spacing w:before="120" w:line="240" w:lineRule="auto"/>
              <w:ind w:firstLine="0"/>
              <w:jc w:val="center"/>
            </w:pPr>
            <w:r w:rsidRPr="009F5BFF">
              <w:rPr>
                <w:sz w:val="20"/>
                <w:szCs w:val="20"/>
              </w:rPr>
              <w:t>Рисунок 23. Изменение гистограмм NDVI</w:t>
            </w:r>
            <w:r w:rsidRPr="009F5BFF">
              <w:rPr>
                <w:sz w:val="20"/>
                <w:szCs w:val="20"/>
                <w:vertAlign w:val="subscript"/>
              </w:rPr>
              <w:t xml:space="preserve">T </w:t>
            </w:r>
            <w:r w:rsidRPr="009F5BFF">
              <w:rPr>
                <w:sz w:val="20"/>
                <w:szCs w:val="20"/>
              </w:rPr>
              <w:t>изображений с 1-го по 20-й день без полива. Виден дрейф вправо на гистограмме засушливых</w:t>
            </w:r>
            <w:r w:rsidR="00A378EC">
              <w:rPr>
                <w:sz w:val="20"/>
                <w:szCs w:val="20"/>
              </w:rPr>
              <w:t>(</w:t>
            </w:r>
            <w:r w:rsidR="00A378EC">
              <w:rPr>
                <w:sz w:val="20"/>
                <w:szCs w:val="20"/>
                <w:lang w:val="en-US"/>
              </w:rPr>
              <w:t>drought</w:t>
            </w:r>
            <w:r w:rsidR="00A378EC">
              <w:rPr>
                <w:sz w:val="20"/>
                <w:szCs w:val="20"/>
              </w:rPr>
              <w:t>)</w:t>
            </w:r>
            <w:r w:rsidRPr="009F5BFF">
              <w:rPr>
                <w:sz w:val="20"/>
                <w:szCs w:val="20"/>
              </w:rPr>
              <w:t xml:space="preserve"> растений, который, вероятно, начался между 6 и 10 днями.</w:t>
            </w:r>
          </w:p>
        </w:tc>
      </w:tr>
    </w:tbl>
    <w:p w14:paraId="3EAB05F2" w14:textId="082DB98D" w:rsidR="00E00199" w:rsidRDefault="00082A88" w:rsidP="00E00199">
      <w:pPr>
        <w:pStyle w:val="O"/>
        <w:spacing w:before="240"/>
      </w:pPr>
      <w:r>
        <w:lastRenderedPageBreak/>
        <w:t>TIR и R-</w:t>
      </w:r>
      <w:r w:rsidR="009F5BFF">
        <w:t>канал</w:t>
      </w:r>
      <w:r>
        <w:t xml:space="preserve"> из RGB-изображений были преобразованы в ежедневную статистику эксперимента для NDVI</w:t>
      </w:r>
      <w:r w:rsidRPr="009F5BFF">
        <w:rPr>
          <w:vertAlign w:val="subscript"/>
        </w:rPr>
        <w:t>T</w:t>
      </w:r>
      <w:r>
        <w:t xml:space="preserve">-изображений (рис. </w:t>
      </w:r>
      <w:r w:rsidR="009F5BFF">
        <w:t>24</w:t>
      </w:r>
      <w:r>
        <w:t>). Такое преобразование дает нам возможность перейти к вектору признаков NDVI</w:t>
      </w:r>
      <w:r w:rsidRPr="009F5BFF">
        <w:rPr>
          <w:vertAlign w:val="subscript"/>
        </w:rPr>
        <w:t>T</w:t>
      </w:r>
      <w:r>
        <w:t>-изображения вместо самих изображений.</w:t>
      </w:r>
    </w:p>
    <w:p w14:paraId="69542FA1" w14:textId="4A29BFAC" w:rsidR="00E00199" w:rsidRDefault="00E00199" w:rsidP="00E00199">
      <w:pPr>
        <w:pStyle w:val="O"/>
      </w:pPr>
      <w:r>
        <w:t>Увеличение площади засухи со временем (рис. 24а) указывает на то, что все больше пикселей изображения NDVI</w:t>
      </w:r>
      <w:r w:rsidRPr="009F5BFF">
        <w:rPr>
          <w:vertAlign w:val="subscript"/>
        </w:rPr>
        <w:t>T</w:t>
      </w:r>
      <w:r>
        <w:t xml:space="preserve"> попадают в соответствующий диапазон гистограммы. Это означает, что NDVI</w:t>
      </w:r>
      <w:r w:rsidRPr="009F5BFF">
        <w:rPr>
          <w:vertAlign w:val="subscript"/>
        </w:rPr>
        <w:t>T</w:t>
      </w:r>
      <w:r>
        <w:t xml:space="preserve"> чувствителен к изменениям во время стресса. Мы также можем видеть линейный рост разницы между значениями NDVI</w:t>
      </w:r>
      <w:r w:rsidRPr="009F5BFF">
        <w:rPr>
          <w:vertAlign w:val="subscript"/>
        </w:rPr>
        <w:t>T</w:t>
      </w:r>
      <w:r>
        <w:t xml:space="preserve"> для стрессовых и контрольных образцов, полученных в один и тот же день (рис. 24c). Это гарантирует возможность разделения стрессовых и контрольных образцов на ранних стадиях засухи (на 4-6 сутки без полива). Последующий анализ изображений NDVI</w:t>
      </w:r>
      <w:r w:rsidRPr="0007154D">
        <w:rPr>
          <w:vertAlign w:val="subscript"/>
        </w:rPr>
        <w:t>T</w:t>
      </w:r>
      <w:r>
        <w:t xml:space="preserve"> позволит проверить правильность использования такого индекса для решения задачи раннего выявления стресса пшеницы от засухи.</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09"/>
        <w:gridCol w:w="3209"/>
        <w:gridCol w:w="3210"/>
      </w:tblGrid>
      <w:tr w:rsidR="009532B0" w14:paraId="5186516F" w14:textId="77777777" w:rsidTr="00183352">
        <w:trPr>
          <w:trHeight w:hRule="exact" w:val="2250"/>
        </w:trPr>
        <w:tc>
          <w:tcPr>
            <w:tcW w:w="3209" w:type="dxa"/>
          </w:tcPr>
          <w:p w14:paraId="196DF086" w14:textId="02870FF4" w:rsidR="009F5BFF" w:rsidRDefault="00B06B55" w:rsidP="00082A88">
            <w:pPr>
              <w:pStyle w:val="O"/>
              <w:spacing w:before="120"/>
              <w:ind w:firstLine="0"/>
            </w:pPr>
            <w:r>
              <w:rPr>
                <w:noProof/>
                <w:lang w:val="en-US" w:eastAsia="en-US"/>
              </w:rPr>
              <w:drawing>
                <wp:inline distT="0" distB="0" distL="0" distR="0" wp14:anchorId="1293C221" wp14:editId="7C32F2A6">
                  <wp:extent cx="1900716" cy="1470660"/>
                  <wp:effectExtent l="0" t="0" r="444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4043" r="66850" b="10595"/>
                          <a:stretch/>
                        </pic:blipFill>
                        <pic:spPr bwMode="auto">
                          <a:xfrm>
                            <a:off x="0" y="0"/>
                            <a:ext cx="1926360" cy="14905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09" w:type="dxa"/>
          </w:tcPr>
          <w:p w14:paraId="29B11168" w14:textId="19AC7390" w:rsidR="009F5BFF" w:rsidRDefault="00B06B55" w:rsidP="00082A88">
            <w:pPr>
              <w:pStyle w:val="O"/>
              <w:spacing w:before="120"/>
              <w:ind w:firstLine="0"/>
            </w:pPr>
            <w:r>
              <w:rPr>
                <w:noProof/>
                <w:lang w:val="en-US" w:eastAsia="en-US"/>
              </w:rPr>
              <w:drawing>
                <wp:inline distT="0" distB="0" distL="0" distR="0" wp14:anchorId="54CE91B1" wp14:editId="736E94CB">
                  <wp:extent cx="1913210" cy="1447137"/>
                  <wp:effectExtent l="0" t="0" r="0" b="12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3617" t="4757" r="33233" b="11795"/>
                          <a:stretch/>
                        </pic:blipFill>
                        <pic:spPr bwMode="auto">
                          <a:xfrm>
                            <a:off x="0" y="0"/>
                            <a:ext cx="1917811" cy="14506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10" w:type="dxa"/>
          </w:tcPr>
          <w:p w14:paraId="08F59CA0" w14:textId="62280FDB" w:rsidR="009F5BFF" w:rsidRDefault="00B06B55" w:rsidP="00082A88">
            <w:pPr>
              <w:pStyle w:val="O"/>
              <w:spacing w:before="120"/>
              <w:ind w:firstLine="0"/>
            </w:pPr>
            <w:r>
              <w:rPr>
                <w:noProof/>
                <w:lang w:val="en-US" w:eastAsia="en-US"/>
              </w:rPr>
              <w:drawing>
                <wp:inline distT="0" distB="0" distL="0" distR="0" wp14:anchorId="6E6EF749" wp14:editId="0D421B7D">
                  <wp:extent cx="1940486" cy="147099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6923" t="4757" b="11795"/>
                          <a:stretch/>
                        </pic:blipFill>
                        <pic:spPr bwMode="auto">
                          <a:xfrm>
                            <a:off x="0" y="0"/>
                            <a:ext cx="1944627" cy="14741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32B0" w14:paraId="31787CE2" w14:textId="77777777" w:rsidTr="00183352">
        <w:trPr>
          <w:trHeight w:hRule="exact" w:val="269"/>
        </w:trPr>
        <w:tc>
          <w:tcPr>
            <w:tcW w:w="3209" w:type="dxa"/>
          </w:tcPr>
          <w:p w14:paraId="2500A4A3" w14:textId="72F0FBC0" w:rsidR="009532B0" w:rsidRPr="009532B0" w:rsidRDefault="009532B0" w:rsidP="009532B0">
            <w:pPr>
              <w:pStyle w:val="O"/>
              <w:ind w:firstLine="0"/>
              <w:jc w:val="center"/>
              <w:rPr>
                <w:noProof/>
                <w:sz w:val="20"/>
                <w:szCs w:val="20"/>
              </w:rPr>
            </w:pPr>
            <w:r w:rsidRPr="009532B0">
              <w:rPr>
                <w:noProof/>
                <w:sz w:val="20"/>
                <w:szCs w:val="20"/>
              </w:rPr>
              <w:t>(а)</w:t>
            </w:r>
          </w:p>
        </w:tc>
        <w:tc>
          <w:tcPr>
            <w:tcW w:w="3209" w:type="dxa"/>
          </w:tcPr>
          <w:p w14:paraId="24B8BFA2" w14:textId="6E5F9800" w:rsidR="009532B0" w:rsidRPr="009532B0" w:rsidRDefault="009532B0" w:rsidP="009532B0">
            <w:pPr>
              <w:pStyle w:val="O"/>
              <w:ind w:firstLine="0"/>
              <w:jc w:val="center"/>
              <w:rPr>
                <w:noProof/>
                <w:sz w:val="20"/>
                <w:szCs w:val="20"/>
              </w:rPr>
            </w:pPr>
            <w:r w:rsidRPr="009532B0">
              <w:rPr>
                <w:noProof/>
                <w:sz w:val="20"/>
                <w:szCs w:val="20"/>
              </w:rPr>
              <w:t>(</w:t>
            </w:r>
            <w:r w:rsidRPr="009532B0">
              <w:rPr>
                <w:noProof/>
                <w:sz w:val="20"/>
                <w:szCs w:val="20"/>
                <w:lang w:val="en-US"/>
              </w:rPr>
              <w:t>b</w:t>
            </w:r>
            <w:r w:rsidRPr="009532B0">
              <w:rPr>
                <w:noProof/>
                <w:sz w:val="20"/>
                <w:szCs w:val="20"/>
              </w:rPr>
              <w:t>)</w:t>
            </w:r>
          </w:p>
        </w:tc>
        <w:tc>
          <w:tcPr>
            <w:tcW w:w="3210" w:type="dxa"/>
          </w:tcPr>
          <w:p w14:paraId="5E9C6917" w14:textId="69F55EF9" w:rsidR="009532B0" w:rsidRPr="009532B0" w:rsidRDefault="009532B0" w:rsidP="009532B0">
            <w:pPr>
              <w:pStyle w:val="O"/>
              <w:ind w:firstLine="0"/>
              <w:jc w:val="center"/>
              <w:rPr>
                <w:noProof/>
                <w:sz w:val="20"/>
                <w:szCs w:val="20"/>
                <w:lang w:val="en-US"/>
              </w:rPr>
            </w:pPr>
            <w:r w:rsidRPr="009532B0">
              <w:rPr>
                <w:noProof/>
                <w:sz w:val="20"/>
                <w:szCs w:val="20"/>
                <w:lang w:val="en-US"/>
              </w:rPr>
              <w:t>(c)</w:t>
            </w:r>
          </w:p>
        </w:tc>
      </w:tr>
      <w:tr w:rsidR="009532B0" w14:paraId="5AD4B847" w14:textId="77777777" w:rsidTr="00183352">
        <w:tc>
          <w:tcPr>
            <w:tcW w:w="9628" w:type="dxa"/>
            <w:gridSpan w:val="3"/>
          </w:tcPr>
          <w:p w14:paraId="0E3D2583" w14:textId="562EDBF1" w:rsidR="009532B0" w:rsidRPr="009532B0" w:rsidRDefault="009532B0" w:rsidP="009532B0">
            <w:pPr>
              <w:pStyle w:val="O"/>
              <w:spacing w:before="120" w:line="240" w:lineRule="auto"/>
              <w:jc w:val="center"/>
              <w:rPr>
                <w:sz w:val="20"/>
                <w:szCs w:val="20"/>
              </w:rPr>
            </w:pPr>
            <w:r w:rsidRPr="009532B0">
              <w:rPr>
                <w:sz w:val="20"/>
                <w:szCs w:val="20"/>
              </w:rPr>
              <w:t>Рис</w:t>
            </w:r>
            <w:r>
              <w:rPr>
                <w:sz w:val="20"/>
                <w:szCs w:val="20"/>
              </w:rPr>
              <w:t>унок 24</w:t>
            </w:r>
            <w:r w:rsidRPr="009532B0">
              <w:rPr>
                <w:sz w:val="20"/>
                <w:szCs w:val="20"/>
              </w:rPr>
              <w:t xml:space="preserve">. (a) </w:t>
            </w:r>
            <w:commentRangeStart w:id="246"/>
            <w:r w:rsidRPr="009532B0">
              <w:rPr>
                <w:sz w:val="20"/>
                <w:szCs w:val="20"/>
              </w:rPr>
              <w:t>Динамика увеличения площади засушливых почв и растений</w:t>
            </w:r>
            <w:commentRangeEnd w:id="246"/>
            <w:r w:rsidR="00836D43">
              <w:rPr>
                <w:rStyle w:val="af8"/>
                <w:color w:val="auto"/>
              </w:rPr>
              <w:commentReference w:id="246"/>
            </w:r>
            <w:r w:rsidR="00CA4299" w:rsidRPr="00CA4299">
              <w:rPr>
                <w:sz w:val="20"/>
                <w:szCs w:val="20"/>
              </w:rPr>
              <w:t xml:space="preserve"> на основе сегментации данных NDVI</w:t>
            </w:r>
            <w:r w:rsidR="00CA4299" w:rsidRPr="00CA4299">
              <w:rPr>
                <w:sz w:val="20"/>
                <w:szCs w:val="20"/>
                <w:vertAlign w:val="subscript"/>
              </w:rPr>
              <w:t>T</w:t>
            </w:r>
            <w:r w:rsidRPr="009532B0">
              <w:rPr>
                <w:sz w:val="20"/>
                <w:szCs w:val="20"/>
              </w:rPr>
              <w:t>. (б) Динамика изменения</w:t>
            </w:r>
            <w:r>
              <w:rPr>
                <w:sz w:val="20"/>
                <w:szCs w:val="20"/>
              </w:rPr>
              <w:t xml:space="preserve"> среднего значения </w:t>
            </w:r>
            <w:r w:rsidRPr="009532B0">
              <w:rPr>
                <w:sz w:val="20"/>
                <w:szCs w:val="20"/>
              </w:rPr>
              <w:t>NDVI</w:t>
            </w:r>
            <w:r w:rsidRPr="009532B0">
              <w:rPr>
                <w:sz w:val="20"/>
                <w:szCs w:val="20"/>
                <w:vertAlign w:val="subscript"/>
              </w:rPr>
              <w:t>T</w:t>
            </w:r>
            <w:r w:rsidRPr="009532B0">
              <w:rPr>
                <w:sz w:val="20"/>
                <w:szCs w:val="20"/>
              </w:rPr>
              <w:t xml:space="preserve"> опытн</w:t>
            </w:r>
            <w:r>
              <w:rPr>
                <w:sz w:val="20"/>
                <w:szCs w:val="20"/>
              </w:rPr>
              <w:t>ой</w:t>
            </w:r>
            <w:r w:rsidRPr="009532B0">
              <w:rPr>
                <w:sz w:val="20"/>
                <w:szCs w:val="20"/>
              </w:rPr>
              <w:t xml:space="preserve"> зон</w:t>
            </w:r>
            <w:r>
              <w:rPr>
                <w:sz w:val="20"/>
                <w:szCs w:val="20"/>
              </w:rPr>
              <w:t>ы</w:t>
            </w:r>
            <w:r w:rsidRPr="009532B0">
              <w:rPr>
                <w:sz w:val="20"/>
                <w:szCs w:val="20"/>
              </w:rPr>
              <w:t>. (c) Динамика</w:t>
            </w:r>
            <w:r>
              <w:rPr>
                <w:sz w:val="20"/>
                <w:szCs w:val="20"/>
              </w:rPr>
              <w:t xml:space="preserve"> </w:t>
            </w:r>
            <w:r w:rsidRPr="009532B0">
              <w:rPr>
                <w:sz w:val="20"/>
                <w:szCs w:val="20"/>
              </w:rPr>
              <w:t>разниц</w:t>
            </w:r>
            <w:r>
              <w:rPr>
                <w:sz w:val="20"/>
                <w:szCs w:val="20"/>
              </w:rPr>
              <w:t>ы</w:t>
            </w:r>
            <w:r w:rsidRPr="009532B0">
              <w:rPr>
                <w:sz w:val="20"/>
                <w:szCs w:val="20"/>
              </w:rPr>
              <w:t xml:space="preserve"> NDVI</w:t>
            </w:r>
            <w:r w:rsidRPr="009532B0">
              <w:rPr>
                <w:sz w:val="20"/>
                <w:szCs w:val="20"/>
                <w:vertAlign w:val="subscript"/>
              </w:rPr>
              <w:t>T</w:t>
            </w:r>
            <w:r w:rsidRPr="009532B0">
              <w:rPr>
                <w:sz w:val="20"/>
                <w:szCs w:val="20"/>
              </w:rPr>
              <w:t xml:space="preserve"> между контрольными и засушливыми растениями</w:t>
            </w:r>
            <w:r>
              <w:rPr>
                <w:sz w:val="20"/>
                <w:szCs w:val="20"/>
              </w:rPr>
              <w:t>.</w:t>
            </w:r>
          </w:p>
        </w:tc>
      </w:tr>
    </w:tbl>
    <w:p w14:paraId="0F5F3B3E" w14:textId="4B6DC294" w:rsidR="002451DC" w:rsidRDefault="00254C07" w:rsidP="002451DC">
      <w:pPr>
        <w:pStyle w:val="31"/>
        <w:numPr>
          <w:ilvl w:val="2"/>
          <w:numId w:val="1"/>
        </w:numPr>
        <w:ind w:left="0" w:firstLine="0"/>
      </w:pPr>
      <w:bookmarkStart w:id="247" w:name="_Toc74818568"/>
      <w:r>
        <w:t>Анализ</w:t>
      </w:r>
      <w:r w:rsidR="002451DC">
        <w:t xml:space="preserve"> результатов эксперимента</w:t>
      </w:r>
      <w:bookmarkEnd w:id="247"/>
    </w:p>
    <w:p w14:paraId="39F775AA" w14:textId="0B7886F8" w:rsidR="00082A88" w:rsidRPr="00403AE7" w:rsidRDefault="00082A88" w:rsidP="00403AE7">
      <w:pPr>
        <w:pStyle w:val="O"/>
        <w:spacing w:before="120"/>
      </w:pPr>
      <w:r>
        <w:t xml:space="preserve">Проблема раннего обнаружения засухи исследуется здесь с использованием однослойного перцептрона SLP (рис. </w:t>
      </w:r>
      <w:r w:rsidR="00D85D7F">
        <w:t>25</w:t>
      </w:r>
      <w:r>
        <w:t>).</w:t>
      </w:r>
      <w:r w:rsidR="00403AE7" w:rsidRPr="00403AE7">
        <w:t xml:space="preserve"> </w:t>
      </w:r>
      <w:r w:rsidR="00403AE7">
        <w:t>SLP-классификатор далее будем обозначать его как SLP</w:t>
      </w:r>
      <w:r w:rsidR="00403AE7" w:rsidRPr="0007154D">
        <w:rPr>
          <w:vertAlign w:val="subscript"/>
        </w:rPr>
        <w:t>C</w:t>
      </w:r>
      <w:r w:rsidR="00403AE7">
        <w:t>(N), где N - количество нейронов в скрытом слое. F-</w:t>
      </w:r>
      <w:r w:rsidR="00403AE7">
        <w:rPr>
          <w:lang w:val="en-US"/>
        </w:rPr>
        <w:t>score</w:t>
      </w:r>
      <w:r w:rsidR="00403AE7">
        <w:t xml:space="preserve"> используется в качестве показателя качества. Обучение SLP</w:t>
      </w:r>
      <w:r w:rsidR="00403AE7" w:rsidRPr="008C2BC6">
        <w:rPr>
          <w:vertAlign w:val="subscript"/>
        </w:rPr>
        <w:t>C</w:t>
      </w:r>
      <w:r w:rsidR="005F5FE0">
        <w:t>(</w:t>
      </w:r>
      <w:r w:rsidR="005F5FE0">
        <w:rPr>
          <w:lang w:val="en-US"/>
        </w:rPr>
        <w:t>N</w:t>
      </w:r>
      <w:r w:rsidR="005F5FE0">
        <w:t>)</w:t>
      </w:r>
      <w:r w:rsidR="00403AE7">
        <w:t xml:space="preserve"> выполняется на основе трех групп признаков</w:t>
      </w:r>
      <w:r w:rsidR="005F5FE0" w:rsidRPr="005F5FE0">
        <w:t>:</w:t>
      </w:r>
      <w:r w:rsidR="00403AE7">
        <w:t xml:space="preserve"> </w:t>
      </w:r>
      <w:r w:rsidR="005F5FE0">
        <w:rPr>
          <w:lang w:val="en-US"/>
        </w:rPr>
        <w:t>STAT</w:t>
      </w:r>
      <w:r w:rsidR="00631E8C">
        <w:rPr>
          <w:lang w:val="en-US"/>
        </w:rPr>
        <w:t> </w:t>
      </w:r>
      <w:r w:rsidR="005F5FE0" w:rsidRPr="005F5FE0">
        <w:t xml:space="preserve">(10), </w:t>
      </w:r>
      <w:r w:rsidR="005F5FE0">
        <w:rPr>
          <w:lang w:val="en-US"/>
        </w:rPr>
        <w:t>HIST</w:t>
      </w:r>
      <w:r w:rsidR="00631E8C" w:rsidRPr="00631E8C">
        <w:t xml:space="preserve"> </w:t>
      </w:r>
      <w:r w:rsidR="005F5FE0" w:rsidRPr="005F5FE0">
        <w:t xml:space="preserve">(11), </w:t>
      </w:r>
      <w:r w:rsidR="005F5FE0">
        <w:rPr>
          <w:lang w:val="en-US"/>
        </w:rPr>
        <w:t>GLCM</w:t>
      </w:r>
      <w:r w:rsidR="00631E8C" w:rsidRPr="00631E8C">
        <w:t xml:space="preserve"> </w:t>
      </w:r>
      <w:r w:rsidR="005F5FE0" w:rsidRPr="005F5FE0">
        <w:t>(12)</w:t>
      </w:r>
      <w:r w:rsidR="00403AE7">
        <w:t>.</w:t>
      </w:r>
    </w:p>
    <w:p w14:paraId="2F8E67BC" w14:textId="17ADE957" w:rsidR="0007154D" w:rsidRDefault="00F47588" w:rsidP="00403AE7">
      <w:pPr>
        <w:pStyle w:val="O"/>
        <w:spacing w:before="120" w:line="240" w:lineRule="auto"/>
        <w:jc w:val="center"/>
      </w:pPr>
      <w:r>
        <w:rPr>
          <w:noProof/>
          <w:lang w:val="en-US" w:eastAsia="en-US"/>
        </w:rPr>
        <w:drawing>
          <wp:inline distT="0" distB="0" distL="0" distR="0" wp14:anchorId="466967E2" wp14:editId="05DD623C">
            <wp:extent cx="2752725" cy="175767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9156" cy="1774554"/>
                    </a:xfrm>
                    <a:prstGeom prst="rect">
                      <a:avLst/>
                    </a:prstGeom>
                    <a:noFill/>
                    <a:ln>
                      <a:noFill/>
                    </a:ln>
                  </pic:spPr>
                </pic:pic>
              </a:graphicData>
            </a:graphic>
          </wp:inline>
        </w:drawing>
      </w:r>
    </w:p>
    <w:p w14:paraId="4535A38B" w14:textId="4F4FD186" w:rsidR="00403AE7" w:rsidRPr="00CA4299" w:rsidRDefault="00403AE7" w:rsidP="00403AE7">
      <w:pPr>
        <w:pStyle w:val="O"/>
        <w:spacing w:before="120" w:line="240" w:lineRule="auto"/>
        <w:jc w:val="center"/>
        <w:rPr>
          <w:sz w:val="20"/>
          <w:szCs w:val="20"/>
        </w:rPr>
      </w:pPr>
      <w:r w:rsidRPr="00403AE7">
        <w:rPr>
          <w:sz w:val="20"/>
          <w:szCs w:val="20"/>
        </w:rPr>
        <w:t>Рисунок 25. Архитектура SLP</w:t>
      </w:r>
      <w:r w:rsidRPr="00403AE7">
        <w:rPr>
          <w:sz w:val="20"/>
          <w:szCs w:val="20"/>
          <w:vertAlign w:val="subscript"/>
        </w:rPr>
        <w:t>C</w:t>
      </w:r>
      <w:r w:rsidRPr="00403AE7">
        <w:rPr>
          <w:sz w:val="20"/>
          <w:szCs w:val="20"/>
        </w:rPr>
        <w:t xml:space="preserve">(N) </w:t>
      </w:r>
      <w:r w:rsidR="00CA4299">
        <w:rPr>
          <w:sz w:val="20"/>
          <w:szCs w:val="20"/>
        </w:rPr>
        <w:t>детектора засухи</w:t>
      </w:r>
    </w:p>
    <w:p w14:paraId="792D4C15" w14:textId="77777777" w:rsidR="008C2BC6" w:rsidRPr="00575F67" w:rsidRDefault="00082A88" w:rsidP="00575F67">
      <w:pPr>
        <w:pStyle w:val="O"/>
        <w:spacing w:before="240"/>
      </w:pPr>
      <w:r w:rsidRPr="00575F67">
        <w:lastRenderedPageBreak/>
        <w:t xml:space="preserve">Весь набор данных состоял из 33 изображений для 90 горшков с растениями пшеницы в 3 ящиках. Размер обучающей и тестовой частей составляет 80% и 20% соответственно. </w:t>
      </w:r>
    </w:p>
    <w:p w14:paraId="65C88826" w14:textId="09C21189" w:rsidR="00575F67" w:rsidRPr="00575F67" w:rsidRDefault="00D85D7F" w:rsidP="00575F67">
      <w:pPr>
        <w:pStyle w:val="O"/>
      </w:pPr>
      <w:r w:rsidRPr="00575F67">
        <w:t>Для формальной оценки состояния пшеницы и построения вектора признаков использовались: статистические характеристики изображения (</w:t>
      </w:r>
      <w:r w:rsidR="00575F67" w:rsidRPr="00575F67">
        <w:t>10</w:t>
      </w:r>
      <w:r w:rsidRPr="00575F67">
        <w:t>), L параметров квантованной гистограммы изображения (L - число бинов) (</w:t>
      </w:r>
      <w:r w:rsidR="00575F67" w:rsidRPr="00575F67">
        <w:t>11</w:t>
      </w:r>
      <w:r w:rsidRPr="00575F67">
        <w:t>), текстурные признаки 5x4 на основе GLCM (φ={0</w:t>
      </w:r>
      <w:r w:rsidRPr="00C617E0">
        <w:rPr>
          <w:vertAlign w:val="superscript"/>
        </w:rPr>
        <w:t>o</w:t>
      </w:r>
      <w:r w:rsidRPr="00575F67">
        <w:t>,45</w:t>
      </w:r>
      <w:r w:rsidR="00C617E0" w:rsidRPr="00C617E0">
        <w:rPr>
          <w:vertAlign w:val="superscript"/>
        </w:rPr>
        <w:t>o</w:t>
      </w:r>
      <w:r w:rsidRPr="00575F67">
        <w:t>,90</w:t>
      </w:r>
      <w:r w:rsidR="00C617E0" w:rsidRPr="00C617E0">
        <w:rPr>
          <w:vertAlign w:val="superscript"/>
        </w:rPr>
        <w:t>o</w:t>
      </w:r>
      <w:r w:rsidRPr="00575F67">
        <w:t>,135</w:t>
      </w:r>
      <w:r w:rsidR="00C617E0" w:rsidRPr="00C617E0">
        <w:rPr>
          <w:vertAlign w:val="superscript"/>
        </w:rPr>
        <w:t>o</w:t>
      </w:r>
      <w:proofErr w:type="gramStart"/>
      <w:r w:rsidRPr="00575F67">
        <w:t>},d</w:t>
      </w:r>
      <w:proofErr w:type="gramEnd"/>
      <w:r w:rsidRPr="00575F67">
        <w:t>=1) (</w:t>
      </w:r>
      <w:r w:rsidR="00575F67" w:rsidRPr="00575F67">
        <w:t>12</w:t>
      </w:r>
      <w:r w:rsidRPr="00575F67">
        <w:t>). Ч</w:t>
      </w:r>
      <w:r w:rsidR="00082A88" w:rsidRPr="00575F67">
        <w:t>етырехуровневое квантование изображения</w:t>
      </w:r>
      <w:r w:rsidRPr="00575F67">
        <w:t xml:space="preserve"> (</w:t>
      </w:r>
      <w:r w:rsidR="00575F67" w:rsidRPr="00575F67">
        <w:t>7</w:t>
      </w:r>
      <w:r w:rsidRPr="00575F67">
        <w:t xml:space="preserve">) </w:t>
      </w:r>
      <w:r w:rsidR="00082A88" w:rsidRPr="00575F67">
        <w:t>позволяет вычислять малошумящие</w:t>
      </w:r>
      <w:r w:rsidRPr="00575F67">
        <w:t xml:space="preserve"> гистограммы и </w:t>
      </w:r>
      <w:r w:rsidR="00082A88" w:rsidRPr="00575F67">
        <w:t>GLCM-матрицы для изображений NDVI</w:t>
      </w:r>
      <w:r w:rsidR="00082A88" w:rsidRPr="00C617E0">
        <w:rPr>
          <w:vertAlign w:val="subscript"/>
        </w:rPr>
        <w:t>T</w:t>
      </w:r>
      <w:r w:rsidRPr="00575F67">
        <w:t>. В</w:t>
      </w:r>
      <w:r w:rsidR="00082A88" w:rsidRPr="00575F67">
        <w:t xml:space="preserve">се уровни находятся внутри </w:t>
      </w:r>
      <w:r w:rsidR="00CA4299" w:rsidRPr="00575F67">
        <w:t>промежутка</w:t>
      </w:r>
      <w:r w:rsidR="00082A88" w:rsidRPr="00575F67">
        <w:t xml:space="preserve"> </w:t>
      </w:r>
      <w:r w:rsidR="00CA4299" w:rsidRPr="00575F67">
        <w:t>[</w:t>
      </w:r>
      <w:r w:rsidR="00082A88" w:rsidRPr="00575F67">
        <w:t>-2σ, 2σ</w:t>
      </w:r>
      <w:r w:rsidR="00CA4299" w:rsidRPr="00575F67">
        <w:t>]</w:t>
      </w:r>
      <w:r w:rsidR="00082A88" w:rsidRPr="00575F67">
        <w:t xml:space="preserve"> относительно μ, и нормализованы на этот интервал для преобразования изображения в оттенки серого [0</w:t>
      </w:r>
      <w:r w:rsidR="008C2BC6" w:rsidRPr="00575F67">
        <w:t>.0</w:t>
      </w:r>
      <w:r w:rsidR="00082A88" w:rsidRPr="00575F67">
        <w:t>, 1.0] или [0,</w:t>
      </w:r>
      <w:r w:rsidRPr="00575F67">
        <w:t xml:space="preserve"> </w:t>
      </w:r>
      <w:r w:rsidR="00082A88" w:rsidRPr="00575F67">
        <w:t xml:space="preserve">255] с целями диагностики и визуализации. </w:t>
      </w:r>
    </w:p>
    <w:p w14:paraId="32178FD3" w14:textId="0A46E3B7" w:rsidR="00082A88" w:rsidRPr="00575F67" w:rsidRDefault="00082A88" w:rsidP="00575F67">
      <w:pPr>
        <w:pStyle w:val="O"/>
      </w:pPr>
      <w:r w:rsidRPr="00575F67">
        <w:t xml:space="preserve">Нельзя полностью быть уверенным, что квантование гистограммы с 4 ячейками, как и квантование 4 уровней серого для GLCM, является оптимальным решением для точности классификации. Например, </w:t>
      </w:r>
      <w:r w:rsidR="008C2BC6" w:rsidRPr="00575F67">
        <w:t xml:space="preserve">шаг размером в </w:t>
      </w:r>
      <w:r w:rsidRPr="00575F67">
        <w:t>половин</w:t>
      </w:r>
      <w:r w:rsidR="008C2BC6" w:rsidRPr="00575F67">
        <w:t>у</w:t>
      </w:r>
      <w:r w:rsidRPr="00575F67">
        <w:t xml:space="preserve"> стандартного значения может оказаться более успешн</w:t>
      </w:r>
      <w:r w:rsidR="008C2BC6" w:rsidRPr="00575F67">
        <w:t>ым</w:t>
      </w:r>
      <w:r w:rsidRPr="00575F67">
        <w:t xml:space="preserve">. И в процессе эксперимента </w:t>
      </w:r>
      <w:r w:rsidR="005A6BAF">
        <w:t xml:space="preserve">будет </w:t>
      </w:r>
      <w:r w:rsidRPr="00575F67">
        <w:t>проанализир</w:t>
      </w:r>
      <w:r w:rsidR="005A6BAF">
        <w:t>овано</w:t>
      </w:r>
      <w:r w:rsidRPr="00575F67">
        <w:t xml:space="preserve"> влияние количества уровней квантования на точность </w:t>
      </w:r>
      <w:r w:rsidR="004556C6">
        <w:t>результата</w:t>
      </w:r>
      <w:r w:rsidRPr="00575F67">
        <w:t>.</w:t>
      </w:r>
    </w:p>
    <w:p w14:paraId="78AF06CC" w14:textId="4AEF5710" w:rsidR="00082A88" w:rsidRDefault="00082A88" w:rsidP="00575F67">
      <w:pPr>
        <w:pStyle w:val="O"/>
      </w:pPr>
      <w:r w:rsidRPr="00575F67">
        <w:t xml:space="preserve">Сначала было выполнено исследование эффективности </w:t>
      </w:r>
      <w:r w:rsidR="008C2BC6" w:rsidRPr="00575F67">
        <w:t>детекции</w:t>
      </w:r>
      <w:r w:rsidRPr="00575F67">
        <w:t xml:space="preserve"> засухи с использованием отдельных признаков и групп признаков изображений </w:t>
      </w:r>
      <w:r w:rsidR="008C2BC6" w:rsidRPr="00575F67">
        <w:t>NDVI</w:t>
      </w:r>
      <w:r w:rsidR="008C2BC6" w:rsidRPr="00CB7389">
        <w:rPr>
          <w:vertAlign w:val="subscript"/>
        </w:rPr>
        <w:t xml:space="preserve">T </w:t>
      </w:r>
      <w:r w:rsidR="008C2BC6">
        <w:t>(</w:t>
      </w:r>
      <w:r>
        <w:t xml:space="preserve">рис. </w:t>
      </w:r>
      <w:r w:rsidR="00D85D7F">
        <w:t>26</w:t>
      </w:r>
      <w:r>
        <w:t xml:space="preserve">). Это было выполнено с использованием </w:t>
      </w:r>
      <w:proofErr w:type="gramStart"/>
      <w:r w:rsidR="008C2BC6">
        <w:t>SLP</w:t>
      </w:r>
      <w:r w:rsidR="008C2BC6" w:rsidRPr="008C2BC6">
        <w:rPr>
          <w:vertAlign w:val="subscript"/>
        </w:rPr>
        <w:t>C</w:t>
      </w:r>
      <w:r w:rsidR="008C2BC6">
        <w:t>(</w:t>
      </w:r>
      <w:proofErr w:type="gramEnd"/>
      <w:r>
        <w:t>3) в качестве инструмента анализа.</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2386"/>
        <w:gridCol w:w="2146"/>
      </w:tblGrid>
      <w:tr w:rsidR="006A3E7B" w14:paraId="6F33088B" w14:textId="7D2C45CC" w:rsidTr="006A3E7B">
        <w:tc>
          <w:tcPr>
            <w:tcW w:w="5134" w:type="dxa"/>
            <w:vAlign w:val="center"/>
          </w:tcPr>
          <w:p w14:paraId="1951B901" w14:textId="17D56C5B" w:rsidR="002002D9" w:rsidRDefault="002002D9" w:rsidP="006A3E7B">
            <w:pPr>
              <w:pStyle w:val="O"/>
              <w:ind w:left="-170" w:firstLine="0"/>
              <w:jc w:val="center"/>
            </w:pPr>
            <w:r>
              <w:rPr>
                <w:noProof/>
                <w:lang w:val="en-US" w:eastAsia="en-US"/>
              </w:rPr>
              <w:drawing>
                <wp:inline distT="0" distB="0" distL="0" distR="0" wp14:anchorId="62AE7AD5" wp14:editId="1952261A">
                  <wp:extent cx="3108960" cy="1363361"/>
                  <wp:effectExtent l="0" t="0" r="0"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276" t="9980" r="9445" b="2376"/>
                          <a:stretch/>
                        </pic:blipFill>
                        <pic:spPr bwMode="auto">
                          <a:xfrm>
                            <a:off x="0" y="0"/>
                            <a:ext cx="3155453" cy="13837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7" w:type="dxa"/>
            <w:vAlign w:val="center"/>
          </w:tcPr>
          <w:p w14:paraId="3113E9A6" w14:textId="287F5A3F" w:rsidR="002002D9" w:rsidRDefault="002002D9" w:rsidP="006A3E7B">
            <w:pPr>
              <w:pStyle w:val="O"/>
              <w:ind w:left="-170" w:firstLine="0"/>
              <w:jc w:val="center"/>
            </w:pPr>
            <w:r>
              <w:rPr>
                <w:noProof/>
                <w:lang w:val="en-US" w:eastAsia="en-US"/>
              </w:rPr>
              <w:drawing>
                <wp:inline distT="0" distB="0" distL="0" distR="0" wp14:anchorId="38B5FDDA" wp14:editId="40E46F6C">
                  <wp:extent cx="1362974" cy="1287541"/>
                  <wp:effectExtent l="0" t="0" r="8890" b="825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212" t="758" r="9075" b="3211"/>
                          <a:stretch/>
                        </pic:blipFill>
                        <pic:spPr bwMode="auto">
                          <a:xfrm>
                            <a:off x="0" y="0"/>
                            <a:ext cx="1401087" cy="13235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7" w:type="dxa"/>
            <w:vAlign w:val="center"/>
          </w:tcPr>
          <w:p w14:paraId="267EA87C" w14:textId="62246D8C" w:rsidR="002002D9" w:rsidRDefault="002002D9" w:rsidP="006A3E7B">
            <w:pPr>
              <w:pStyle w:val="O"/>
              <w:ind w:left="-170" w:firstLine="0"/>
              <w:jc w:val="center"/>
            </w:pPr>
            <w:r>
              <w:rPr>
                <w:noProof/>
                <w:lang w:val="en-US" w:eastAsia="en-US"/>
              </w:rPr>
              <w:drawing>
                <wp:inline distT="0" distB="0" distL="0" distR="0" wp14:anchorId="2A8B7618" wp14:editId="4CA5D459">
                  <wp:extent cx="1328674" cy="1242204"/>
                  <wp:effectExtent l="0" t="0" r="508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9335" b="1760"/>
                          <a:stretch/>
                        </pic:blipFill>
                        <pic:spPr bwMode="auto">
                          <a:xfrm>
                            <a:off x="0" y="0"/>
                            <a:ext cx="1367608" cy="12786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3E7B" w14:paraId="29C43FAC" w14:textId="5477EE9C" w:rsidTr="006A3E7B">
        <w:tc>
          <w:tcPr>
            <w:tcW w:w="5134" w:type="dxa"/>
            <w:vAlign w:val="center"/>
          </w:tcPr>
          <w:p w14:paraId="358E28E9" w14:textId="7E042765" w:rsidR="002002D9" w:rsidRPr="002002D9" w:rsidRDefault="002002D9" w:rsidP="006A3E7B">
            <w:pPr>
              <w:pStyle w:val="O"/>
              <w:ind w:firstLine="0"/>
              <w:jc w:val="center"/>
              <w:rPr>
                <w:noProof/>
                <w:sz w:val="20"/>
                <w:szCs w:val="20"/>
                <w:lang w:val="en-US"/>
              </w:rPr>
            </w:pPr>
            <w:r w:rsidRPr="002002D9">
              <w:rPr>
                <w:noProof/>
                <w:sz w:val="20"/>
                <w:szCs w:val="20"/>
                <w:lang w:val="en-US"/>
              </w:rPr>
              <w:t>(a)</w:t>
            </w:r>
          </w:p>
        </w:tc>
        <w:tc>
          <w:tcPr>
            <w:tcW w:w="2417" w:type="dxa"/>
            <w:vAlign w:val="center"/>
          </w:tcPr>
          <w:p w14:paraId="53961FF0" w14:textId="1CB778D2" w:rsidR="002002D9" w:rsidRPr="002002D9" w:rsidRDefault="002002D9" w:rsidP="006A3E7B">
            <w:pPr>
              <w:pStyle w:val="O"/>
              <w:ind w:firstLine="0"/>
              <w:jc w:val="center"/>
              <w:rPr>
                <w:noProof/>
                <w:sz w:val="20"/>
                <w:szCs w:val="20"/>
                <w:lang w:val="en-US"/>
              </w:rPr>
            </w:pPr>
            <w:r w:rsidRPr="002002D9">
              <w:rPr>
                <w:noProof/>
                <w:sz w:val="20"/>
                <w:szCs w:val="20"/>
                <w:lang w:val="en-US"/>
              </w:rPr>
              <w:t>(b)</w:t>
            </w:r>
          </w:p>
        </w:tc>
        <w:tc>
          <w:tcPr>
            <w:tcW w:w="2077" w:type="dxa"/>
            <w:vAlign w:val="center"/>
          </w:tcPr>
          <w:p w14:paraId="1809C5B8" w14:textId="0C57F36D" w:rsidR="002002D9" w:rsidRPr="002002D9" w:rsidRDefault="002002D9" w:rsidP="006A3E7B">
            <w:pPr>
              <w:pStyle w:val="O"/>
              <w:ind w:firstLine="0"/>
              <w:jc w:val="center"/>
              <w:rPr>
                <w:noProof/>
                <w:sz w:val="20"/>
                <w:szCs w:val="20"/>
                <w:lang w:val="en-US"/>
              </w:rPr>
            </w:pPr>
            <w:r w:rsidRPr="002002D9">
              <w:rPr>
                <w:noProof/>
                <w:sz w:val="20"/>
                <w:szCs w:val="20"/>
                <w:lang w:val="en-US"/>
              </w:rPr>
              <w:t>(c)</w:t>
            </w:r>
          </w:p>
        </w:tc>
      </w:tr>
      <w:tr w:rsidR="005A7B79" w14:paraId="1FF4EC83" w14:textId="77777777" w:rsidTr="006A3E7B">
        <w:tc>
          <w:tcPr>
            <w:tcW w:w="9628" w:type="dxa"/>
            <w:gridSpan w:val="3"/>
            <w:vAlign w:val="center"/>
          </w:tcPr>
          <w:p w14:paraId="6D2E3004" w14:textId="28987C5F" w:rsidR="005902FD" w:rsidRPr="002002D9" w:rsidRDefault="005902FD" w:rsidP="006A3E7B">
            <w:pPr>
              <w:pStyle w:val="O"/>
              <w:spacing w:line="240" w:lineRule="auto"/>
              <w:ind w:firstLine="0"/>
              <w:jc w:val="center"/>
            </w:pPr>
            <w:r w:rsidRPr="005902FD">
              <w:rPr>
                <w:sz w:val="20"/>
                <w:szCs w:val="20"/>
              </w:rPr>
              <w:t xml:space="preserve">Рисунок 26. </w:t>
            </w:r>
            <w:r w:rsidR="00836081" w:rsidRPr="00836081">
              <w:rPr>
                <w:sz w:val="20"/>
                <w:szCs w:val="20"/>
              </w:rPr>
              <w:t>NDVI</w:t>
            </w:r>
            <w:r w:rsidR="00836081">
              <w:rPr>
                <w:sz w:val="20"/>
                <w:szCs w:val="20"/>
                <w:vertAlign w:val="subscript"/>
                <w:lang w:val="en-US"/>
              </w:rPr>
              <w:t>T</w:t>
            </w:r>
            <w:r w:rsidR="00836081">
              <w:rPr>
                <w:sz w:val="20"/>
                <w:szCs w:val="20"/>
                <w:vertAlign w:val="subscript"/>
              </w:rPr>
              <w:t xml:space="preserve"> </w:t>
            </w:r>
            <w:r w:rsidR="00836081">
              <w:rPr>
                <w:sz w:val="20"/>
                <w:szCs w:val="20"/>
              </w:rPr>
              <w:t>графики.</w:t>
            </w:r>
            <w:r w:rsidR="00836081" w:rsidRPr="00EA4C6A">
              <w:rPr>
                <w:sz w:val="20"/>
                <w:szCs w:val="20"/>
              </w:rPr>
              <w:t xml:space="preserve"> </w:t>
            </w:r>
            <w:r w:rsidR="002002D9">
              <w:rPr>
                <w:sz w:val="20"/>
                <w:szCs w:val="20"/>
              </w:rPr>
              <w:t xml:space="preserve">Веса, полученные после </w:t>
            </w:r>
            <w:r w:rsidR="002002D9" w:rsidRPr="005902FD">
              <w:rPr>
                <w:sz w:val="20"/>
                <w:szCs w:val="20"/>
              </w:rPr>
              <w:t xml:space="preserve">обучения </w:t>
            </w:r>
            <w:r w:rsidR="002002D9">
              <w:rPr>
                <w:sz w:val="20"/>
                <w:szCs w:val="20"/>
              </w:rPr>
              <w:t xml:space="preserve">детектора засухи </w:t>
            </w:r>
            <w:proofErr w:type="gramStart"/>
            <w:r w:rsidR="002002D9" w:rsidRPr="005902FD">
              <w:rPr>
                <w:sz w:val="20"/>
                <w:szCs w:val="20"/>
              </w:rPr>
              <w:t>SLP</w:t>
            </w:r>
            <w:r w:rsidR="002002D9" w:rsidRPr="005902FD">
              <w:rPr>
                <w:sz w:val="20"/>
                <w:szCs w:val="20"/>
                <w:vertAlign w:val="subscript"/>
              </w:rPr>
              <w:t>C</w:t>
            </w:r>
            <w:r w:rsidR="002002D9" w:rsidRPr="005902FD">
              <w:rPr>
                <w:sz w:val="20"/>
                <w:szCs w:val="20"/>
              </w:rPr>
              <w:t>(</w:t>
            </w:r>
            <w:proofErr w:type="gramEnd"/>
            <w:r w:rsidR="002002D9" w:rsidRPr="005902FD">
              <w:rPr>
                <w:sz w:val="20"/>
                <w:szCs w:val="20"/>
              </w:rPr>
              <w:t>3)</w:t>
            </w:r>
            <w:r w:rsidR="002002D9">
              <w:rPr>
                <w:sz w:val="20"/>
                <w:szCs w:val="20"/>
              </w:rPr>
              <w:t xml:space="preserve">. </w:t>
            </w:r>
            <w:r w:rsidR="002002D9">
              <w:rPr>
                <w:sz w:val="20"/>
                <w:szCs w:val="20"/>
              </w:rPr>
              <w:br/>
              <w:t>(</w:t>
            </w:r>
            <w:r w:rsidR="002002D9">
              <w:rPr>
                <w:sz w:val="20"/>
                <w:szCs w:val="20"/>
                <w:lang w:val="en-US"/>
              </w:rPr>
              <w:t>a</w:t>
            </w:r>
            <w:r w:rsidR="002002D9">
              <w:rPr>
                <w:sz w:val="20"/>
                <w:szCs w:val="20"/>
              </w:rPr>
              <w:t>)</w:t>
            </w:r>
            <w:r w:rsidR="002002D9" w:rsidRPr="002002D9">
              <w:rPr>
                <w:sz w:val="20"/>
                <w:szCs w:val="20"/>
              </w:rPr>
              <w:t xml:space="preserve"> </w:t>
            </w:r>
            <w:r w:rsidRPr="005902FD">
              <w:rPr>
                <w:sz w:val="20"/>
                <w:szCs w:val="20"/>
              </w:rPr>
              <w:t>Значения веса для каждого элемента вектора признаков</w:t>
            </w:r>
            <w:r w:rsidR="002002D9" w:rsidRPr="002002D9">
              <w:rPr>
                <w:sz w:val="20"/>
                <w:szCs w:val="20"/>
              </w:rPr>
              <w:t xml:space="preserve">. </w:t>
            </w:r>
            <w:r w:rsidRPr="005902FD">
              <w:rPr>
                <w:sz w:val="20"/>
                <w:szCs w:val="20"/>
              </w:rPr>
              <w:t>Вектор признаков включает 5 скаляров</w:t>
            </w:r>
            <w:r w:rsidR="00B9060D">
              <w:rPr>
                <w:sz w:val="20"/>
                <w:szCs w:val="20"/>
              </w:rPr>
              <w:t xml:space="preserve"> (1)-(5)</w:t>
            </w:r>
            <w:r w:rsidRPr="005902FD">
              <w:rPr>
                <w:sz w:val="20"/>
                <w:szCs w:val="20"/>
              </w:rPr>
              <w:t xml:space="preserve"> на основе GLCM для каждого из 4 углов поворота.</w:t>
            </w:r>
            <w:r w:rsidR="002002D9" w:rsidRPr="002002D9">
              <w:rPr>
                <w:sz w:val="20"/>
                <w:szCs w:val="20"/>
              </w:rPr>
              <w:t xml:space="preserve"> (</w:t>
            </w:r>
            <w:r w:rsidR="002002D9">
              <w:rPr>
                <w:sz w:val="20"/>
                <w:szCs w:val="20"/>
                <w:lang w:val="en-US"/>
              </w:rPr>
              <w:t>b</w:t>
            </w:r>
            <w:r w:rsidR="002002D9" w:rsidRPr="002002D9">
              <w:rPr>
                <w:sz w:val="20"/>
                <w:szCs w:val="20"/>
              </w:rPr>
              <w:t xml:space="preserve">) </w:t>
            </w:r>
            <w:r w:rsidR="002002D9" w:rsidRPr="005902FD">
              <w:rPr>
                <w:sz w:val="20"/>
                <w:szCs w:val="20"/>
              </w:rPr>
              <w:t>Значения весов для групп признаков</w:t>
            </w:r>
            <w:r w:rsidR="002002D9" w:rsidRPr="002002D9">
              <w:rPr>
                <w:sz w:val="20"/>
                <w:szCs w:val="20"/>
              </w:rPr>
              <w:t xml:space="preserve"> </w:t>
            </w:r>
            <w:r w:rsidR="002002D9" w:rsidRPr="005902FD">
              <w:rPr>
                <w:sz w:val="20"/>
                <w:szCs w:val="20"/>
              </w:rPr>
              <w:t>STAT, HIST и, отдельно, 5 скаляров на основе GLCM</w:t>
            </w:r>
            <w:r w:rsidR="002002D9" w:rsidRPr="002002D9">
              <w:rPr>
                <w:sz w:val="20"/>
                <w:szCs w:val="20"/>
              </w:rPr>
              <w:t>. (</w:t>
            </w:r>
            <w:r w:rsidR="002002D9">
              <w:rPr>
                <w:sz w:val="20"/>
                <w:szCs w:val="20"/>
                <w:lang w:val="en-US"/>
              </w:rPr>
              <w:t>c</w:t>
            </w:r>
            <w:r w:rsidR="002002D9" w:rsidRPr="002002D9">
              <w:rPr>
                <w:sz w:val="20"/>
                <w:szCs w:val="20"/>
              </w:rPr>
              <w:t xml:space="preserve">) </w:t>
            </w:r>
            <w:r w:rsidR="002002D9" w:rsidRPr="005902FD">
              <w:rPr>
                <w:sz w:val="20"/>
                <w:szCs w:val="20"/>
              </w:rPr>
              <w:t>Значения весов для различных групп</w:t>
            </w:r>
            <w:r w:rsidR="002002D9" w:rsidRPr="002002D9">
              <w:rPr>
                <w:sz w:val="20"/>
                <w:szCs w:val="20"/>
              </w:rPr>
              <w:t xml:space="preserve"> </w:t>
            </w:r>
            <w:r w:rsidR="002002D9" w:rsidRPr="005902FD">
              <w:rPr>
                <w:sz w:val="20"/>
                <w:szCs w:val="20"/>
              </w:rPr>
              <w:t>STAT, HIST и GLCM</w:t>
            </w:r>
            <w:r w:rsidR="002002D9">
              <w:rPr>
                <w:sz w:val="20"/>
                <w:szCs w:val="20"/>
              </w:rPr>
              <w:t>.</w:t>
            </w:r>
          </w:p>
        </w:tc>
      </w:tr>
    </w:tbl>
    <w:p w14:paraId="6147F347" w14:textId="743E10DB" w:rsidR="00082A88" w:rsidRDefault="00082A88" w:rsidP="00053E38">
      <w:pPr>
        <w:pStyle w:val="O"/>
        <w:spacing w:before="240"/>
      </w:pPr>
      <w:r>
        <w:t>Следующим шагом в определении эффективности SLP</w:t>
      </w:r>
      <w:r w:rsidRPr="008C2BC6">
        <w:rPr>
          <w:vertAlign w:val="subscript"/>
        </w:rPr>
        <w:t>C</w:t>
      </w:r>
      <w:r>
        <w:t xml:space="preserve">(N) было изучение ее зависимости как от числа нейронов (N), так и от различных групп признаков (рис. </w:t>
      </w:r>
      <w:r w:rsidR="005902FD">
        <w:t>2</w:t>
      </w:r>
      <w:r w:rsidR="00182F50" w:rsidRPr="00182F50">
        <w:t>7</w:t>
      </w:r>
      <w:r>
        <w:t>).</w:t>
      </w:r>
    </w:p>
    <w:p w14:paraId="188D8C6F" w14:textId="4C647128" w:rsidR="005A7B79" w:rsidRDefault="005A7B79" w:rsidP="005902FD">
      <w:pPr>
        <w:pStyle w:val="O"/>
        <w:spacing w:before="120" w:line="240" w:lineRule="auto"/>
        <w:ind w:firstLine="0"/>
        <w:jc w:val="center"/>
      </w:pPr>
      <w:r>
        <w:rPr>
          <w:noProof/>
          <w:lang w:val="en-US" w:eastAsia="en-US"/>
        </w:rPr>
        <w:lastRenderedPageBreak/>
        <w:drawing>
          <wp:inline distT="0" distB="0" distL="0" distR="0" wp14:anchorId="7DE62823" wp14:editId="69DF1E34">
            <wp:extent cx="2495550" cy="1903390"/>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67"/>
                    <a:stretch/>
                  </pic:blipFill>
                  <pic:spPr bwMode="auto">
                    <a:xfrm>
                      <a:off x="0" y="0"/>
                      <a:ext cx="2515673" cy="1918738"/>
                    </a:xfrm>
                    <a:prstGeom prst="rect">
                      <a:avLst/>
                    </a:prstGeom>
                    <a:noFill/>
                    <a:ln>
                      <a:noFill/>
                    </a:ln>
                    <a:extLst>
                      <a:ext uri="{53640926-AAD7-44D8-BBD7-CCE9431645EC}">
                        <a14:shadowObscured xmlns:a14="http://schemas.microsoft.com/office/drawing/2010/main"/>
                      </a:ext>
                    </a:extLst>
                  </pic:spPr>
                </pic:pic>
              </a:graphicData>
            </a:graphic>
          </wp:inline>
        </w:drawing>
      </w:r>
    </w:p>
    <w:p w14:paraId="4455E1A0" w14:textId="35A010C0" w:rsidR="005902FD" w:rsidRPr="005902FD" w:rsidRDefault="005902FD" w:rsidP="005902FD">
      <w:pPr>
        <w:pStyle w:val="O"/>
        <w:spacing w:line="240" w:lineRule="auto"/>
        <w:ind w:firstLine="0"/>
        <w:jc w:val="center"/>
        <w:rPr>
          <w:sz w:val="20"/>
          <w:szCs w:val="20"/>
        </w:rPr>
      </w:pPr>
      <w:r w:rsidRPr="005902FD">
        <w:rPr>
          <w:sz w:val="20"/>
          <w:szCs w:val="20"/>
        </w:rPr>
        <w:t>Рисунок 2</w:t>
      </w:r>
      <w:r w:rsidR="00182F50" w:rsidRPr="00836081">
        <w:rPr>
          <w:sz w:val="20"/>
          <w:szCs w:val="20"/>
        </w:rPr>
        <w:t>7</w:t>
      </w:r>
      <w:r w:rsidRPr="005902FD">
        <w:rPr>
          <w:sz w:val="20"/>
          <w:szCs w:val="20"/>
        </w:rPr>
        <w:t xml:space="preserve">. </w:t>
      </w:r>
      <w:r w:rsidR="00836081" w:rsidRPr="00836081">
        <w:rPr>
          <w:sz w:val="20"/>
          <w:szCs w:val="20"/>
        </w:rPr>
        <w:t>NDVI</w:t>
      </w:r>
      <w:r w:rsidR="00836081">
        <w:rPr>
          <w:sz w:val="20"/>
          <w:szCs w:val="20"/>
          <w:vertAlign w:val="subscript"/>
          <w:lang w:val="en-US"/>
        </w:rPr>
        <w:t>T</w:t>
      </w:r>
      <w:r w:rsidR="00836081">
        <w:rPr>
          <w:sz w:val="20"/>
          <w:szCs w:val="20"/>
          <w:vertAlign w:val="subscript"/>
        </w:rPr>
        <w:t xml:space="preserve"> </w:t>
      </w:r>
      <w:r w:rsidR="00836081">
        <w:rPr>
          <w:sz w:val="20"/>
          <w:szCs w:val="20"/>
        </w:rPr>
        <w:t>график.</w:t>
      </w:r>
      <w:r w:rsidR="00836081" w:rsidRPr="00EA4C6A">
        <w:rPr>
          <w:sz w:val="20"/>
          <w:szCs w:val="20"/>
        </w:rPr>
        <w:t xml:space="preserve"> </w:t>
      </w:r>
      <w:r w:rsidRPr="005902FD">
        <w:rPr>
          <w:sz w:val="20"/>
          <w:szCs w:val="20"/>
        </w:rPr>
        <w:t>Зависимость эффективности SLP</w:t>
      </w:r>
      <w:r w:rsidRPr="005902FD">
        <w:rPr>
          <w:sz w:val="20"/>
          <w:szCs w:val="20"/>
          <w:vertAlign w:val="subscript"/>
        </w:rPr>
        <w:t>C</w:t>
      </w:r>
      <w:r w:rsidRPr="005902FD">
        <w:rPr>
          <w:sz w:val="20"/>
          <w:szCs w:val="20"/>
        </w:rPr>
        <w:t xml:space="preserve">(N) как от N, </w:t>
      </w:r>
      <w:r>
        <w:rPr>
          <w:sz w:val="20"/>
          <w:szCs w:val="20"/>
        </w:rPr>
        <w:br/>
      </w:r>
      <w:r w:rsidRPr="005902FD">
        <w:rPr>
          <w:sz w:val="20"/>
          <w:szCs w:val="20"/>
        </w:rPr>
        <w:t>так и от использования разных групп признаков</w:t>
      </w:r>
    </w:p>
    <w:p w14:paraId="204CD678" w14:textId="478818E7" w:rsidR="00082A88" w:rsidRDefault="00082A88" w:rsidP="00053E38">
      <w:pPr>
        <w:pStyle w:val="O"/>
        <w:spacing w:before="240"/>
      </w:pPr>
      <w:r>
        <w:t>Мы видим, что для изображений NDVI</w:t>
      </w:r>
      <w:r w:rsidRPr="008C2BC6">
        <w:rPr>
          <w:vertAlign w:val="subscript"/>
        </w:rPr>
        <w:t>T</w:t>
      </w:r>
      <w:r>
        <w:t xml:space="preserve"> F-</w:t>
      </w:r>
      <w:r w:rsidR="008C2BC6">
        <w:rPr>
          <w:lang w:val="en-US"/>
        </w:rPr>
        <w:t>score</w:t>
      </w:r>
      <w:r>
        <w:t xml:space="preserve">, </w:t>
      </w:r>
      <w:r w:rsidR="008C2BC6">
        <w:t>равный</w:t>
      </w:r>
      <w:r>
        <w:t xml:space="preserve"> 1, достижим для любого количества нейронов. При N=1 для этого достаточно использовать только группу </w:t>
      </w:r>
      <w:r w:rsidR="008C2BC6">
        <w:t xml:space="preserve">текстурных </w:t>
      </w:r>
      <w:r>
        <w:t xml:space="preserve">признаков GLCM. </w:t>
      </w:r>
      <w:r w:rsidR="00B9060D">
        <w:t>В целом</w:t>
      </w:r>
      <w:r>
        <w:t xml:space="preserve"> все группы</w:t>
      </w:r>
      <w:r w:rsidR="00D85D7F">
        <w:t xml:space="preserve"> признаков</w:t>
      </w:r>
      <w:r>
        <w:t xml:space="preserve"> работают хорошо и примерно эквивалентны в рассматриваемых экспериментальных условиях. N</w:t>
      </w:r>
      <w:r w:rsidR="008C2BC6">
        <w:rPr>
          <w:lang w:val="en-US"/>
        </w:rPr>
        <w:t> </w:t>
      </w:r>
      <w:r>
        <w:t>=</w:t>
      </w:r>
      <w:r w:rsidR="008C2BC6">
        <w:rPr>
          <w:lang w:val="en-US"/>
        </w:rPr>
        <w:t> </w:t>
      </w:r>
      <w:r>
        <w:t>2,3,4</w:t>
      </w:r>
      <w:r w:rsidR="008C2BC6">
        <w:rPr>
          <w:lang w:val="en-US"/>
        </w:rPr>
        <w:t> </w:t>
      </w:r>
      <w:r w:rsidR="008C2BC6">
        <w:noBreakHyphen/>
      </w:r>
      <w:r w:rsidR="008C2BC6">
        <w:rPr>
          <w:lang w:val="en-US"/>
        </w:rPr>
        <w:t> </w:t>
      </w:r>
      <w:r>
        <w:t>минимальное количество нейронов, при котором любая из трех групп признаков обеспечивает максимальную эффективность.</w:t>
      </w:r>
    </w:p>
    <w:p w14:paraId="20E63EC7" w14:textId="73104D1C" w:rsidR="00082A88" w:rsidRDefault="00082A88" w:rsidP="00575F67">
      <w:pPr>
        <w:pStyle w:val="O"/>
      </w:pPr>
      <w:r>
        <w:t>Такой успех NDVI</w:t>
      </w:r>
      <w:r w:rsidRPr="008C2BC6">
        <w:rPr>
          <w:vertAlign w:val="subscript"/>
        </w:rPr>
        <w:t>T</w:t>
      </w:r>
      <w:r>
        <w:t xml:space="preserve"> заставляет задуматься об использовании аналогичного индекса, только на этот раз в пределах одного спектрального диапазона: видимого спектра (RGB-изображения). </w:t>
      </w:r>
      <w:r w:rsidR="008C2BC6">
        <w:t xml:space="preserve">Для этого </w:t>
      </w:r>
      <w:r>
        <w:t>предлагается ввести аналог индекса растительности на основе зеленого и красного каналов RGB-изображений</w:t>
      </w:r>
      <w:r w:rsidR="008C2BC6" w:rsidRPr="008C2BC6">
        <w:t xml:space="preserve"> (</w:t>
      </w:r>
      <w:r w:rsidR="00575F67">
        <w:t>13</w:t>
      </w:r>
      <w:r w:rsidR="008C2BC6" w:rsidRPr="008C2BC6">
        <w:t>)</w:t>
      </w:r>
      <w:r w:rsidR="00BB6426">
        <w:t xml:space="preserve">. </w:t>
      </w:r>
      <w:r>
        <w:t>Пример изображения NDVI</w:t>
      </w:r>
      <w:r w:rsidRPr="008C7836">
        <w:rPr>
          <w:vertAlign w:val="subscript"/>
        </w:rPr>
        <w:t>G</w:t>
      </w:r>
      <w:r>
        <w:t xml:space="preserve"> для одного из ящико</w:t>
      </w:r>
      <w:r w:rsidR="0062388A">
        <w:t>в</w:t>
      </w:r>
      <w:r>
        <w:t xml:space="preserve"> (слева) и изменения NDVI</w:t>
      </w:r>
      <w:r w:rsidRPr="008C7836">
        <w:rPr>
          <w:vertAlign w:val="subscript"/>
        </w:rPr>
        <w:t>G</w:t>
      </w:r>
      <w:r>
        <w:t>-гистограммы с 1-го по 20-й день без полива показаны на рис</w:t>
      </w:r>
      <w:r w:rsidR="00053E38">
        <w:t>.</w:t>
      </w:r>
      <w:r w:rsidR="00BB6426">
        <w:t xml:space="preserve"> 2</w:t>
      </w:r>
      <w:r w:rsidR="00182F50" w:rsidRPr="00182F50">
        <w:t>8</w:t>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002D9" w14:paraId="215DB77A" w14:textId="77777777" w:rsidTr="00F7739D">
        <w:trPr>
          <w:trHeight w:hRule="exact" w:val="2535"/>
        </w:trPr>
        <w:tc>
          <w:tcPr>
            <w:tcW w:w="4814" w:type="dxa"/>
            <w:vAlign w:val="center"/>
          </w:tcPr>
          <w:p w14:paraId="020E9AB3" w14:textId="17C52698" w:rsidR="00BB6426" w:rsidRDefault="00BB6426" w:rsidP="00F7739D">
            <w:pPr>
              <w:pStyle w:val="O"/>
              <w:ind w:firstLine="0"/>
              <w:jc w:val="center"/>
            </w:pPr>
            <w:r>
              <w:rPr>
                <w:noProof/>
                <w:lang w:val="en-US" w:eastAsia="en-US"/>
              </w:rPr>
              <w:drawing>
                <wp:inline distT="0" distB="0" distL="0" distR="0" wp14:anchorId="7AF02FBA" wp14:editId="67B55573">
                  <wp:extent cx="2009775" cy="1585736"/>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42514" cy="1611567"/>
                          </a:xfrm>
                          <a:prstGeom prst="rect">
                            <a:avLst/>
                          </a:prstGeom>
                          <a:noFill/>
                          <a:ln>
                            <a:noFill/>
                          </a:ln>
                        </pic:spPr>
                      </pic:pic>
                    </a:graphicData>
                  </a:graphic>
                </wp:inline>
              </w:drawing>
            </w:r>
          </w:p>
        </w:tc>
        <w:tc>
          <w:tcPr>
            <w:tcW w:w="4814" w:type="dxa"/>
          </w:tcPr>
          <w:p w14:paraId="05517763" w14:textId="1591624A" w:rsidR="00BB6426" w:rsidRDefault="00BB6426" w:rsidP="00BB6426">
            <w:pPr>
              <w:pStyle w:val="O"/>
              <w:ind w:firstLine="0"/>
              <w:jc w:val="center"/>
            </w:pPr>
            <w:r>
              <w:rPr>
                <w:noProof/>
                <w:lang w:val="en-US" w:eastAsia="en-US"/>
              </w:rPr>
              <w:drawing>
                <wp:inline distT="0" distB="0" distL="0" distR="0" wp14:anchorId="557D9D4F" wp14:editId="6EE223E2">
                  <wp:extent cx="2352895" cy="1609725"/>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5006" b="2299"/>
                          <a:stretch/>
                        </pic:blipFill>
                        <pic:spPr bwMode="auto">
                          <a:xfrm>
                            <a:off x="0" y="0"/>
                            <a:ext cx="2394572" cy="16382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6426" w14:paraId="50D68FB5" w14:textId="77777777" w:rsidTr="002002D9">
        <w:tc>
          <w:tcPr>
            <w:tcW w:w="9628" w:type="dxa"/>
            <w:gridSpan w:val="2"/>
          </w:tcPr>
          <w:p w14:paraId="7B5040E5" w14:textId="3C422017" w:rsidR="00BB6426" w:rsidRPr="00BB6426" w:rsidRDefault="00BB6426" w:rsidP="00BB6426">
            <w:pPr>
              <w:pStyle w:val="O"/>
              <w:spacing w:line="240" w:lineRule="auto"/>
              <w:jc w:val="center"/>
              <w:rPr>
                <w:sz w:val="20"/>
                <w:szCs w:val="20"/>
              </w:rPr>
            </w:pPr>
            <w:r w:rsidRPr="00BB6426">
              <w:rPr>
                <w:sz w:val="20"/>
                <w:szCs w:val="20"/>
              </w:rPr>
              <w:t>Рисунок 2</w:t>
            </w:r>
            <w:r w:rsidR="00182F50" w:rsidRPr="00836081">
              <w:rPr>
                <w:sz w:val="20"/>
                <w:szCs w:val="20"/>
              </w:rPr>
              <w:t>8</w:t>
            </w:r>
            <w:r w:rsidRPr="00BB6426">
              <w:rPr>
                <w:sz w:val="20"/>
                <w:szCs w:val="20"/>
              </w:rPr>
              <w:t>.</w:t>
            </w:r>
            <w:r w:rsidR="00836081">
              <w:rPr>
                <w:sz w:val="20"/>
                <w:szCs w:val="20"/>
              </w:rPr>
              <w:t xml:space="preserve"> </w:t>
            </w:r>
            <w:r w:rsidR="00836081" w:rsidRPr="00836081">
              <w:rPr>
                <w:sz w:val="20"/>
                <w:szCs w:val="20"/>
              </w:rPr>
              <w:t>NDVI</w:t>
            </w:r>
            <w:r w:rsidR="00836081" w:rsidRPr="00836081">
              <w:rPr>
                <w:sz w:val="20"/>
                <w:szCs w:val="20"/>
                <w:vertAlign w:val="subscript"/>
              </w:rPr>
              <w:t>G</w:t>
            </w:r>
            <w:r w:rsidR="00836081">
              <w:rPr>
                <w:sz w:val="20"/>
                <w:szCs w:val="20"/>
                <w:vertAlign w:val="subscript"/>
              </w:rPr>
              <w:t xml:space="preserve"> </w:t>
            </w:r>
            <w:r w:rsidR="00836081">
              <w:rPr>
                <w:sz w:val="20"/>
                <w:szCs w:val="20"/>
              </w:rPr>
              <w:t>графики.</w:t>
            </w:r>
            <w:r w:rsidR="00836081" w:rsidRPr="00EA4C6A">
              <w:rPr>
                <w:sz w:val="20"/>
                <w:szCs w:val="20"/>
              </w:rPr>
              <w:t xml:space="preserve"> </w:t>
            </w:r>
            <w:r>
              <w:rPr>
                <w:sz w:val="20"/>
                <w:szCs w:val="20"/>
              </w:rPr>
              <w:t xml:space="preserve">Слева - </w:t>
            </w:r>
            <w:r w:rsidR="002002D9">
              <w:rPr>
                <w:sz w:val="20"/>
                <w:szCs w:val="20"/>
              </w:rPr>
              <w:t>из</w:t>
            </w:r>
            <w:r w:rsidRPr="00BB6426">
              <w:rPr>
                <w:sz w:val="20"/>
                <w:szCs w:val="20"/>
              </w:rPr>
              <w:t>ображение NDVI</w:t>
            </w:r>
            <w:r w:rsidRPr="00BB6426">
              <w:rPr>
                <w:sz w:val="20"/>
                <w:szCs w:val="20"/>
                <w:vertAlign w:val="subscript"/>
              </w:rPr>
              <w:t>G</w:t>
            </w:r>
            <w:r w:rsidRPr="00BB6426">
              <w:rPr>
                <w:sz w:val="20"/>
                <w:szCs w:val="20"/>
              </w:rPr>
              <w:t xml:space="preserve"> одного из ящиков (см. </w:t>
            </w:r>
            <w:r>
              <w:rPr>
                <w:sz w:val="20"/>
                <w:szCs w:val="20"/>
              </w:rPr>
              <w:t>р</w:t>
            </w:r>
            <w:r w:rsidRPr="00BB6426">
              <w:rPr>
                <w:sz w:val="20"/>
                <w:szCs w:val="20"/>
              </w:rPr>
              <w:t xml:space="preserve">ис. </w:t>
            </w:r>
            <w:r>
              <w:rPr>
                <w:sz w:val="20"/>
                <w:szCs w:val="20"/>
              </w:rPr>
              <w:t>21, справа</w:t>
            </w:r>
            <w:r w:rsidRPr="00BB6426">
              <w:rPr>
                <w:sz w:val="20"/>
                <w:szCs w:val="20"/>
              </w:rPr>
              <w:t xml:space="preserve">); </w:t>
            </w:r>
            <w:r w:rsidR="002002D9">
              <w:rPr>
                <w:sz w:val="20"/>
                <w:szCs w:val="20"/>
              </w:rPr>
              <w:br/>
            </w:r>
            <w:r>
              <w:rPr>
                <w:sz w:val="20"/>
                <w:szCs w:val="20"/>
              </w:rPr>
              <w:t xml:space="preserve">Справа </w:t>
            </w:r>
            <w:r w:rsidRPr="00BB6426">
              <w:rPr>
                <w:sz w:val="20"/>
                <w:szCs w:val="20"/>
              </w:rPr>
              <w:t>-</w:t>
            </w:r>
            <w:r w:rsidR="002002D9">
              <w:rPr>
                <w:sz w:val="20"/>
                <w:szCs w:val="20"/>
              </w:rPr>
              <w:t xml:space="preserve"> и</w:t>
            </w:r>
            <w:r w:rsidRPr="009F5BFF">
              <w:rPr>
                <w:sz w:val="20"/>
                <w:szCs w:val="20"/>
              </w:rPr>
              <w:t>зменение гистограмм NDVI</w:t>
            </w:r>
            <w:r w:rsidR="0062388A" w:rsidRPr="0062388A">
              <w:rPr>
                <w:sz w:val="20"/>
                <w:szCs w:val="20"/>
                <w:vertAlign w:val="subscript"/>
                <w:lang w:val="en-US"/>
              </w:rPr>
              <w:t>G</w:t>
            </w:r>
            <w:r w:rsidRPr="009F5BFF">
              <w:rPr>
                <w:sz w:val="20"/>
                <w:szCs w:val="20"/>
                <w:vertAlign w:val="subscript"/>
              </w:rPr>
              <w:t xml:space="preserve"> </w:t>
            </w:r>
            <w:r w:rsidRPr="009F5BFF">
              <w:rPr>
                <w:sz w:val="20"/>
                <w:szCs w:val="20"/>
              </w:rPr>
              <w:t>изображений с 1-го по 20-й день без полива.</w:t>
            </w:r>
          </w:p>
        </w:tc>
      </w:tr>
    </w:tbl>
    <w:p w14:paraId="608A80D3" w14:textId="32DBA022" w:rsidR="00082A88" w:rsidRDefault="008C7836" w:rsidP="00053E38">
      <w:pPr>
        <w:pStyle w:val="O"/>
        <w:spacing w:before="240"/>
      </w:pPr>
      <w:r>
        <w:t>Г</w:t>
      </w:r>
      <w:r w:rsidR="00082A88">
        <w:t>истограмма NDVI</w:t>
      </w:r>
      <w:r w:rsidR="00082A88" w:rsidRPr="008C7836">
        <w:rPr>
          <w:vertAlign w:val="subscript"/>
        </w:rPr>
        <w:t>G</w:t>
      </w:r>
      <w:r w:rsidR="00082A88">
        <w:t xml:space="preserve"> более компактна, чем NDVI</w:t>
      </w:r>
      <w:r w:rsidR="00082A88" w:rsidRPr="008C7836">
        <w:rPr>
          <w:vertAlign w:val="subscript"/>
        </w:rPr>
        <w:t>T</w:t>
      </w:r>
      <w:r w:rsidR="00082A88">
        <w:t>, но</w:t>
      </w:r>
      <w:r>
        <w:t xml:space="preserve"> у нее также</w:t>
      </w:r>
      <w:r w:rsidR="00082A88">
        <w:t xml:space="preserve"> есть дрейф в сухой половине поля, только влево, а не вправо, и заметно меньше по величине. Мы также видим, что разница между засухой и нормой визуально не определяется. Несмотря на это, обучение SLP</w:t>
      </w:r>
      <w:r w:rsidR="00082A88" w:rsidRPr="008C7836">
        <w:rPr>
          <w:vertAlign w:val="subscript"/>
        </w:rPr>
        <w:t>C</w:t>
      </w:r>
      <w:r w:rsidR="00082A88">
        <w:t xml:space="preserve">(N) на </w:t>
      </w:r>
      <w:r>
        <w:t>признаках</w:t>
      </w:r>
      <w:r w:rsidR="00082A88">
        <w:t xml:space="preserve"> NDVI</w:t>
      </w:r>
      <w:r w:rsidR="00082A88" w:rsidRPr="008C7836">
        <w:rPr>
          <w:vertAlign w:val="subscript"/>
        </w:rPr>
        <w:t>G</w:t>
      </w:r>
      <w:r w:rsidR="00082A88">
        <w:t xml:space="preserve"> показывает хороший результат. </w:t>
      </w:r>
      <w:r>
        <w:t>Д</w:t>
      </w:r>
      <w:r w:rsidR="00082A88">
        <w:t>ля изображений NDVI</w:t>
      </w:r>
      <w:r w:rsidR="00082A88" w:rsidRPr="008C7836">
        <w:rPr>
          <w:vertAlign w:val="subscript"/>
        </w:rPr>
        <w:t>G</w:t>
      </w:r>
      <w:r w:rsidR="00082A88">
        <w:t xml:space="preserve"> рассм</w:t>
      </w:r>
      <w:r>
        <w:t>а</w:t>
      </w:r>
      <w:r w:rsidR="00082A88">
        <w:t>три</w:t>
      </w:r>
      <w:r>
        <w:t>вается</w:t>
      </w:r>
      <w:r w:rsidR="00082A88">
        <w:t xml:space="preserve"> зависимость эффективности SLP</w:t>
      </w:r>
      <w:r w:rsidR="00082A88" w:rsidRPr="008C7836">
        <w:rPr>
          <w:vertAlign w:val="subscript"/>
        </w:rPr>
        <w:t>C</w:t>
      </w:r>
      <w:r w:rsidR="00082A88">
        <w:t>(N) как от N, так и от использования различных групп признаков для того же квантования, что и для NDVI</w:t>
      </w:r>
      <w:r w:rsidR="00082A88" w:rsidRPr="008C7836">
        <w:rPr>
          <w:vertAlign w:val="subscript"/>
        </w:rPr>
        <w:t>T</w:t>
      </w:r>
      <w:r w:rsidR="00182F50" w:rsidRPr="00182F50">
        <w:rPr>
          <w:vertAlign w:val="subscript"/>
        </w:rPr>
        <w:t xml:space="preserve"> </w:t>
      </w:r>
      <w:r w:rsidR="00182F50">
        <w:t xml:space="preserve">(рис. </w:t>
      </w:r>
      <w:r w:rsidR="00182F50" w:rsidRPr="00182F50">
        <w:t>29</w:t>
      </w:r>
      <w:r w:rsidR="00182F50">
        <w:t>)</w:t>
      </w:r>
      <w:r w:rsidR="00082A88">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963"/>
      </w:tblGrid>
      <w:tr w:rsidR="00EA4C6A" w14:paraId="79709755" w14:textId="77777777" w:rsidTr="008E7AF9">
        <w:tc>
          <w:tcPr>
            <w:tcW w:w="5665" w:type="dxa"/>
          </w:tcPr>
          <w:p w14:paraId="5AEF8FD0" w14:textId="518F6212" w:rsidR="00EA4C6A" w:rsidRDefault="00EA4C6A" w:rsidP="00EA4C6A">
            <w:pPr>
              <w:pStyle w:val="O"/>
              <w:spacing w:before="120"/>
              <w:ind w:firstLine="0"/>
              <w:jc w:val="center"/>
            </w:pPr>
            <w:r>
              <w:rPr>
                <w:noProof/>
                <w:lang w:val="en-US" w:eastAsia="en-US"/>
              </w:rPr>
              <w:lastRenderedPageBreak/>
              <w:drawing>
                <wp:inline distT="0" distB="0" distL="0" distR="0" wp14:anchorId="6088C7B6" wp14:editId="35548BA5">
                  <wp:extent cx="2400300" cy="18002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9119" cy="1829339"/>
                          </a:xfrm>
                          <a:prstGeom prst="rect">
                            <a:avLst/>
                          </a:prstGeom>
                          <a:noFill/>
                          <a:ln>
                            <a:noFill/>
                          </a:ln>
                        </pic:spPr>
                      </pic:pic>
                    </a:graphicData>
                  </a:graphic>
                </wp:inline>
              </w:drawing>
            </w:r>
          </w:p>
        </w:tc>
        <w:tc>
          <w:tcPr>
            <w:tcW w:w="3963" w:type="dxa"/>
            <w:vAlign w:val="center"/>
          </w:tcPr>
          <w:p w14:paraId="336D0BF5" w14:textId="0854E288" w:rsidR="00EA4C6A" w:rsidRDefault="00EA4C6A" w:rsidP="008E7AF9">
            <w:pPr>
              <w:pStyle w:val="O"/>
              <w:spacing w:before="120"/>
              <w:ind w:firstLine="0"/>
              <w:jc w:val="center"/>
            </w:pPr>
            <w:r>
              <w:rPr>
                <w:noProof/>
                <w:lang w:val="en-US" w:eastAsia="en-US"/>
              </w:rPr>
              <w:drawing>
                <wp:inline distT="0" distB="0" distL="0" distR="0" wp14:anchorId="0B6B6638" wp14:editId="3CF913B0">
                  <wp:extent cx="1915064" cy="1700155"/>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1">
                            <a:extLst>
                              <a:ext uri="{28A0092B-C50C-407E-A947-70E740481C1C}">
                                <a14:useLocalDpi xmlns:a14="http://schemas.microsoft.com/office/drawing/2010/main" val="0"/>
                              </a:ext>
                            </a:extLst>
                          </a:blip>
                          <a:srcRect t="5814" b="5409"/>
                          <a:stretch/>
                        </pic:blipFill>
                        <pic:spPr bwMode="auto">
                          <a:xfrm>
                            <a:off x="0" y="0"/>
                            <a:ext cx="1927308" cy="17110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4C6A" w14:paraId="1E9DDEEA" w14:textId="77777777" w:rsidTr="00F85F0A">
        <w:tc>
          <w:tcPr>
            <w:tcW w:w="9628" w:type="dxa"/>
            <w:gridSpan w:val="2"/>
          </w:tcPr>
          <w:p w14:paraId="671152AF" w14:textId="58F369F2" w:rsidR="00EA4C6A" w:rsidRDefault="00EA4C6A" w:rsidP="00EA4C6A">
            <w:pPr>
              <w:pStyle w:val="O"/>
              <w:spacing w:before="120" w:line="240" w:lineRule="auto"/>
              <w:ind w:firstLine="0"/>
              <w:jc w:val="center"/>
            </w:pPr>
            <w:r w:rsidRPr="00EA4C6A">
              <w:rPr>
                <w:sz w:val="20"/>
                <w:szCs w:val="20"/>
              </w:rPr>
              <w:t>Рисунок 29</w:t>
            </w:r>
            <w:r w:rsidR="00836081" w:rsidRPr="005902FD">
              <w:rPr>
                <w:sz w:val="20"/>
                <w:szCs w:val="20"/>
              </w:rPr>
              <w:t>.</w:t>
            </w:r>
            <w:r w:rsidR="00836081">
              <w:rPr>
                <w:sz w:val="20"/>
                <w:szCs w:val="20"/>
              </w:rPr>
              <w:t xml:space="preserve"> </w:t>
            </w:r>
            <w:r w:rsidR="00836081" w:rsidRPr="00836081">
              <w:rPr>
                <w:sz w:val="20"/>
                <w:szCs w:val="20"/>
              </w:rPr>
              <w:t>NDVI</w:t>
            </w:r>
            <w:r w:rsidR="00836081" w:rsidRPr="00836081">
              <w:rPr>
                <w:sz w:val="20"/>
                <w:szCs w:val="20"/>
                <w:vertAlign w:val="subscript"/>
              </w:rPr>
              <w:t>G</w:t>
            </w:r>
            <w:r w:rsidR="00836081">
              <w:rPr>
                <w:sz w:val="20"/>
                <w:szCs w:val="20"/>
                <w:vertAlign w:val="subscript"/>
              </w:rPr>
              <w:t xml:space="preserve"> </w:t>
            </w:r>
            <w:r w:rsidR="00836081">
              <w:rPr>
                <w:sz w:val="20"/>
                <w:szCs w:val="20"/>
              </w:rPr>
              <w:t>графики.</w:t>
            </w:r>
            <w:r w:rsidRPr="00EA4C6A">
              <w:rPr>
                <w:sz w:val="20"/>
                <w:szCs w:val="20"/>
              </w:rPr>
              <w:t xml:space="preserve"> Зависимость эффективности SLP</w:t>
            </w:r>
            <w:r w:rsidRPr="00EA4C6A">
              <w:rPr>
                <w:sz w:val="20"/>
                <w:szCs w:val="20"/>
                <w:vertAlign w:val="subscript"/>
              </w:rPr>
              <w:t>C</w:t>
            </w:r>
            <w:r w:rsidRPr="00EA4C6A">
              <w:rPr>
                <w:sz w:val="20"/>
                <w:szCs w:val="20"/>
              </w:rPr>
              <w:t xml:space="preserve">(N) как от N, так и от использования разных групп признаков (слева); матрица </w:t>
            </w:r>
            <w:r>
              <w:rPr>
                <w:sz w:val="20"/>
                <w:szCs w:val="20"/>
              </w:rPr>
              <w:t>ошибок</w:t>
            </w:r>
            <w:r w:rsidRPr="00EA4C6A">
              <w:rPr>
                <w:sz w:val="20"/>
                <w:szCs w:val="20"/>
              </w:rPr>
              <w:t xml:space="preserve"> для </w:t>
            </w:r>
            <w:proofErr w:type="gramStart"/>
            <w:r w:rsidRPr="00EA4C6A">
              <w:rPr>
                <w:sz w:val="20"/>
                <w:szCs w:val="20"/>
              </w:rPr>
              <w:t>SLP</w:t>
            </w:r>
            <w:r w:rsidRPr="00EA4C6A">
              <w:rPr>
                <w:sz w:val="20"/>
                <w:szCs w:val="20"/>
                <w:vertAlign w:val="subscript"/>
              </w:rPr>
              <w:t>C</w:t>
            </w:r>
            <w:r w:rsidRPr="00EA4C6A">
              <w:rPr>
                <w:sz w:val="20"/>
                <w:szCs w:val="20"/>
              </w:rPr>
              <w:t>(</w:t>
            </w:r>
            <w:proofErr w:type="gramEnd"/>
            <w:r w:rsidRPr="00EA4C6A">
              <w:rPr>
                <w:sz w:val="20"/>
                <w:szCs w:val="20"/>
              </w:rPr>
              <w:t xml:space="preserve">14) </w:t>
            </w:r>
            <w:r w:rsidR="00F85F0A">
              <w:rPr>
                <w:sz w:val="20"/>
                <w:szCs w:val="20"/>
              </w:rPr>
              <w:t>.</w:t>
            </w:r>
          </w:p>
        </w:tc>
      </w:tr>
    </w:tbl>
    <w:p w14:paraId="0E9EFB8A" w14:textId="5B2C70CF" w:rsidR="00575F67" w:rsidRPr="00974C5D" w:rsidRDefault="00082A88" w:rsidP="00575F67">
      <w:pPr>
        <w:pStyle w:val="O"/>
        <w:spacing w:before="240"/>
      </w:pPr>
      <w:r>
        <w:t>Достигнутый здесь F-</w:t>
      </w:r>
      <w:r w:rsidR="008C7836">
        <w:rPr>
          <w:lang w:val="en-US"/>
        </w:rPr>
        <w:t>score</w:t>
      </w:r>
      <w:r>
        <w:t xml:space="preserve"> составляет 0</w:t>
      </w:r>
      <w:r w:rsidR="008C7836">
        <w:t>.</w:t>
      </w:r>
      <w:r>
        <w:t xml:space="preserve">9. Это значение </w:t>
      </w:r>
      <w:r w:rsidR="008C7836">
        <w:t>достигается</w:t>
      </w:r>
      <w:r>
        <w:t xml:space="preserve"> для </w:t>
      </w:r>
      <w:r w:rsidR="008C7836">
        <w:t>любого числа</w:t>
      </w:r>
      <w:r>
        <w:t xml:space="preserve"> нейронов, кроме N=3 (рис. </w:t>
      </w:r>
      <w:r w:rsidR="00182F50" w:rsidRPr="00182F50">
        <w:t>29</w:t>
      </w:r>
      <w:r>
        <w:t xml:space="preserve">, слева). </w:t>
      </w:r>
      <w:r w:rsidR="00BA77FB">
        <w:t xml:space="preserve">А признаки текстуры GLCM обеспечивают </w:t>
      </w:r>
      <w:r w:rsidR="00BA77FB">
        <w:rPr>
          <w:lang w:val="en-US"/>
        </w:rPr>
        <w:t>F</w:t>
      </w:r>
      <w:r w:rsidR="00BA77FB" w:rsidRPr="00BA77FB">
        <w:noBreakHyphen/>
      </w:r>
      <w:r w:rsidR="00BA77FB">
        <w:rPr>
          <w:lang w:val="en-US"/>
        </w:rPr>
        <w:t>score</w:t>
      </w:r>
      <w:r w:rsidR="00BA77FB">
        <w:t>=0</w:t>
      </w:r>
      <w:r w:rsidR="00BA77FB" w:rsidRPr="00BA77FB">
        <w:t>.</w:t>
      </w:r>
      <w:r w:rsidR="00BA77FB">
        <w:t>9 также для всех количеств нейронов, за исключением только 2 и 3. Таким образом, переход с NDVI</w:t>
      </w:r>
      <w:r w:rsidR="00BA77FB" w:rsidRPr="00BA77FB">
        <w:rPr>
          <w:vertAlign w:val="subscript"/>
        </w:rPr>
        <w:t>T</w:t>
      </w:r>
      <w:r w:rsidR="00BA77FB">
        <w:t xml:space="preserve"> на NDVI</w:t>
      </w:r>
      <w:r w:rsidR="00BA77FB" w:rsidRPr="00BA77FB">
        <w:rPr>
          <w:vertAlign w:val="subscript"/>
        </w:rPr>
        <w:t>G</w:t>
      </w:r>
      <w:r w:rsidR="00BA77FB">
        <w:t xml:space="preserve"> позволяет фермерам иметь хорошие результаты в детектировании засухи </w:t>
      </w:r>
      <w:r w:rsidR="00BA77FB" w:rsidRPr="00575F67">
        <w:t>пшеницы</w:t>
      </w:r>
      <w:r w:rsidR="00BE1520">
        <w:t xml:space="preserve">, </w:t>
      </w:r>
      <w:r w:rsidR="008701AF">
        <w:t>эконом</w:t>
      </w:r>
      <w:r w:rsidR="00BE1520">
        <w:t>я</w:t>
      </w:r>
      <w:r w:rsidR="008701AF">
        <w:t xml:space="preserve"> </w:t>
      </w:r>
      <w:r w:rsidR="00BE1520">
        <w:t xml:space="preserve">свои ресурсы </w:t>
      </w:r>
      <w:r w:rsidR="00974C5D">
        <w:t>использ</w:t>
      </w:r>
      <w:r w:rsidR="00BE1520">
        <w:t>уя</w:t>
      </w:r>
      <w:r w:rsidR="00974C5D">
        <w:t xml:space="preserve"> только </w:t>
      </w:r>
      <w:r w:rsidR="00974C5D">
        <w:rPr>
          <w:lang w:val="en-US"/>
        </w:rPr>
        <w:t>RGB</w:t>
      </w:r>
      <w:r w:rsidR="00974C5D" w:rsidRPr="00974C5D">
        <w:t xml:space="preserve"> </w:t>
      </w:r>
      <w:r w:rsidR="00974C5D">
        <w:t>камеры.</w:t>
      </w:r>
    </w:p>
    <w:p w14:paraId="5D888F98" w14:textId="56AEB05B" w:rsidR="00BA77FB" w:rsidRDefault="00BA77FB" w:rsidP="00575F67">
      <w:pPr>
        <w:pStyle w:val="O"/>
      </w:pPr>
      <w:r w:rsidRPr="00575F67">
        <w:t>На рис</w:t>
      </w:r>
      <w:r w:rsidR="00053E38" w:rsidRPr="00575F67">
        <w:t>.</w:t>
      </w:r>
      <w:r w:rsidRPr="00575F67">
        <w:t xml:space="preserve"> </w:t>
      </w:r>
      <w:r w:rsidR="00182F50" w:rsidRPr="00575F67">
        <w:t>30</w:t>
      </w:r>
      <w:r w:rsidRPr="00575F67">
        <w:t xml:space="preserve"> мы видим, что для 4 уровней квантования с 14 нейронами наиболее информативной</w:t>
      </w:r>
      <w:r>
        <w:t xml:space="preserve"> является группа STAT</w:t>
      </w:r>
      <w:r w:rsidR="00422FF1">
        <w:t xml:space="preserve">, </w:t>
      </w:r>
      <w:r>
        <w:t>вторая - группа GLCM</w:t>
      </w:r>
      <w:r w:rsidR="00422FF1">
        <w:t xml:space="preserve"> </w:t>
      </w:r>
      <w:r>
        <w:t>(рис. 15</w:t>
      </w:r>
      <w:r w:rsidR="00422FF1">
        <w:t>с</w:t>
      </w:r>
      <w:r>
        <w:t xml:space="preserve">). Число нейронов взято 14, поскольку при таком их числе группы признаков в совокупности дают наивысший </w:t>
      </w:r>
      <w:r>
        <w:rPr>
          <w:lang w:val="en-US"/>
        </w:rPr>
        <w:t>F</w:t>
      </w:r>
      <w:r w:rsidRPr="00BA77FB">
        <w:t>-</w:t>
      </w:r>
      <w:r>
        <w:rPr>
          <w:lang w:val="en-US"/>
        </w:rPr>
        <w:t>score</w:t>
      </w:r>
      <w:r>
        <w:t xml:space="preserve"> (рис </w:t>
      </w:r>
      <w:r w:rsidR="00182F50">
        <w:t>29</w:t>
      </w:r>
      <w:r w:rsidR="00422FF1">
        <w:t>, слева</w:t>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8"/>
        <w:gridCol w:w="2227"/>
        <w:gridCol w:w="2423"/>
      </w:tblGrid>
      <w:tr w:rsidR="006A3E7B" w14:paraId="2772FF0B" w14:textId="77777777" w:rsidTr="001873B5">
        <w:tc>
          <w:tcPr>
            <w:tcW w:w="5134" w:type="dxa"/>
            <w:vAlign w:val="center"/>
          </w:tcPr>
          <w:p w14:paraId="0C53CFC7" w14:textId="5EE99366" w:rsidR="00836081" w:rsidRDefault="006A3E7B" w:rsidP="001873B5">
            <w:pPr>
              <w:pStyle w:val="O"/>
              <w:spacing w:before="120"/>
              <w:ind w:firstLine="0"/>
              <w:jc w:val="center"/>
            </w:pPr>
            <w:r>
              <w:rPr>
                <w:noProof/>
                <w:lang w:val="en-US" w:eastAsia="en-US"/>
              </w:rPr>
              <w:drawing>
                <wp:inline distT="0" distB="0" distL="0" distR="0" wp14:anchorId="002170A1" wp14:editId="5E75893E">
                  <wp:extent cx="3043044" cy="1337095"/>
                  <wp:effectExtent l="0" t="0" r="508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7048" t="10148" r="9216" b="1553"/>
                          <a:stretch/>
                        </pic:blipFill>
                        <pic:spPr bwMode="auto">
                          <a:xfrm>
                            <a:off x="0" y="0"/>
                            <a:ext cx="3102210" cy="13630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7" w:type="dxa"/>
            <w:vAlign w:val="center"/>
          </w:tcPr>
          <w:p w14:paraId="0656C8E2" w14:textId="34EDF314" w:rsidR="00836081" w:rsidRDefault="006A3E7B" w:rsidP="001873B5">
            <w:pPr>
              <w:pStyle w:val="O"/>
              <w:spacing w:before="120"/>
              <w:ind w:firstLine="0"/>
              <w:jc w:val="center"/>
            </w:pPr>
            <w:r>
              <w:rPr>
                <w:noProof/>
                <w:lang w:val="en-US" w:eastAsia="en-US"/>
              </w:rPr>
              <w:drawing>
                <wp:inline distT="0" distB="0" distL="0" distR="0" wp14:anchorId="58D8CE5F" wp14:editId="698042C8">
                  <wp:extent cx="1284753" cy="1272425"/>
                  <wp:effectExtent l="0" t="0" r="0" b="444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2989"/>
                          <a:stretch/>
                        </pic:blipFill>
                        <pic:spPr bwMode="auto">
                          <a:xfrm>
                            <a:off x="0" y="0"/>
                            <a:ext cx="1318041" cy="1305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77" w:type="dxa"/>
            <w:vAlign w:val="center"/>
          </w:tcPr>
          <w:p w14:paraId="4A65336F" w14:textId="6CD1DCE3" w:rsidR="00836081" w:rsidRDefault="006A3E7B" w:rsidP="001873B5">
            <w:pPr>
              <w:pStyle w:val="O"/>
              <w:spacing w:before="120"/>
              <w:ind w:firstLine="0"/>
              <w:jc w:val="center"/>
            </w:pPr>
            <w:r>
              <w:rPr>
                <w:noProof/>
                <w:lang w:val="en-US" w:eastAsia="en-US"/>
              </w:rPr>
              <w:drawing>
                <wp:inline distT="0" distB="0" distL="0" distR="0" wp14:anchorId="78EA19D3" wp14:editId="74A85EF9">
                  <wp:extent cx="1401466" cy="1337095"/>
                  <wp:effectExtent l="0" t="0" r="825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081" r="13565" b="2226"/>
                          <a:stretch/>
                        </pic:blipFill>
                        <pic:spPr bwMode="auto">
                          <a:xfrm>
                            <a:off x="0" y="0"/>
                            <a:ext cx="1427565" cy="13619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3E7B" w14:paraId="19319BB3" w14:textId="77777777" w:rsidTr="001873B5">
        <w:tc>
          <w:tcPr>
            <w:tcW w:w="5134" w:type="dxa"/>
          </w:tcPr>
          <w:p w14:paraId="01AF1B0C" w14:textId="77777777" w:rsidR="00836081" w:rsidRPr="002002D9" w:rsidRDefault="00836081" w:rsidP="001873B5">
            <w:pPr>
              <w:pStyle w:val="O"/>
              <w:ind w:firstLine="0"/>
              <w:jc w:val="center"/>
              <w:rPr>
                <w:noProof/>
                <w:sz w:val="20"/>
                <w:szCs w:val="20"/>
                <w:lang w:val="en-US"/>
              </w:rPr>
            </w:pPr>
            <w:r w:rsidRPr="002002D9">
              <w:rPr>
                <w:noProof/>
                <w:sz w:val="20"/>
                <w:szCs w:val="20"/>
                <w:lang w:val="en-US"/>
              </w:rPr>
              <w:t>(a)</w:t>
            </w:r>
          </w:p>
        </w:tc>
        <w:tc>
          <w:tcPr>
            <w:tcW w:w="2417" w:type="dxa"/>
          </w:tcPr>
          <w:p w14:paraId="35AD4ADD" w14:textId="77777777" w:rsidR="00836081" w:rsidRPr="002002D9" w:rsidRDefault="00836081" w:rsidP="001873B5">
            <w:pPr>
              <w:pStyle w:val="O"/>
              <w:ind w:firstLine="0"/>
              <w:jc w:val="center"/>
              <w:rPr>
                <w:noProof/>
                <w:sz w:val="20"/>
                <w:szCs w:val="20"/>
                <w:lang w:val="en-US"/>
              </w:rPr>
            </w:pPr>
            <w:r w:rsidRPr="002002D9">
              <w:rPr>
                <w:noProof/>
                <w:sz w:val="20"/>
                <w:szCs w:val="20"/>
                <w:lang w:val="en-US"/>
              </w:rPr>
              <w:t>(b)</w:t>
            </w:r>
          </w:p>
        </w:tc>
        <w:tc>
          <w:tcPr>
            <w:tcW w:w="2077" w:type="dxa"/>
          </w:tcPr>
          <w:p w14:paraId="541DE045" w14:textId="77777777" w:rsidR="00836081" w:rsidRPr="002002D9" w:rsidRDefault="00836081" w:rsidP="001873B5">
            <w:pPr>
              <w:pStyle w:val="O"/>
              <w:ind w:firstLine="0"/>
              <w:jc w:val="center"/>
              <w:rPr>
                <w:noProof/>
                <w:sz w:val="20"/>
                <w:szCs w:val="20"/>
                <w:lang w:val="en-US"/>
              </w:rPr>
            </w:pPr>
            <w:r w:rsidRPr="002002D9">
              <w:rPr>
                <w:noProof/>
                <w:sz w:val="20"/>
                <w:szCs w:val="20"/>
                <w:lang w:val="en-US"/>
              </w:rPr>
              <w:t>(c)</w:t>
            </w:r>
          </w:p>
        </w:tc>
      </w:tr>
      <w:tr w:rsidR="00836081" w14:paraId="626E2B49" w14:textId="77777777" w:rsidTr="001873B5">
        <w:tc>
          <w:tcPr>
            <w:tcW w:w="9628" w:type="dxa"/>
            <w:gridSpan w:val="3"/>
          </w:tcPr>
          <w:p w14:paraId="1F2ED355" w14:textId="0D12DD22" w:rsidR="00836081" w:rsidRPr="002002D9" w:rsidRDefault="00836081" w:rsidP="001873B5">
            <w:pPr>
              <w:pStyle w:val="O"/>
              <w:spacing w:line="240" w:lineRule="auto"/>
              <w:ind w:firstLine="0"/>
              <w:jc w:val="center"/>
            </w:pPr>
            <w:r w:rsidRPr="005902FD">
              <w:rPr>
                <w:sz w:val="20"/>
                <w:szCs w:val="20"/>
              </w:rPr>
              <w:t xml:space="preserve">Рисунок </w:t>
            </w:r>
            <w:r w:rsidR="001C51BF">
              <w:rPr>
                <w:sz w:val="20"/>
                <w:szCs w:val="20"/>
              </w:rPr>
              <w:t>30</w:t>
            </w:r>
            <w:r w:rsidRPr="005902FD">
              <w:rPr>
                <w:sz w:val="20"/>
                <w:szCs w:val="20"/>
              </w:rPr>
              <w:t>.</w:t>
            </w:r>
            <w:r>
              <w:rPr>
                <w:sz w:val="20"/>
                <w:szCs w:val="20"/>
              </w:rPr>
              <w:t xml:space="preserve"> </w:t>
            </w:r>
            <w:r w:rsidRPr="00836081">
              <w:rPr>
                <w:sz w:val="20"/>
                <w:szCs w:val="20"/>
              </w:rPr>
              <w:t>NDVI</w:t>
            </w:r>
            <w:r w:rsidRPr="00836081">
              <w:rPr>
                <w:sz w:val="20"/>
                <w:szCs w:val="20"/>
                <w:vertAlign w:val="subscript"/>
              </w:rPr>
              <w:t>G</w:t>
            </w:r>
            <w:r>
              <w:rPr>
                <w:sz w:val="20"/>
                <w:szCs w:val="20"/>
                <w:vertAlign w:val="subscript"/>
              </w:rPr>
              <w:t xml:space="preserve"> </w:t>
            </w:r>
            <w:r>
              <w:rPr>
                <w:sz w:val="20"/>
                <w:szCs w:val="20"/>
              </w:rPr>
              <w:t>графики</w:t>
            </w:r>
            <w:r w:rsidRPr="00836081">
              <w:rPr>
                <w:sz w:val="20"/>
                <w:szCs w:val="20"/>
              </w:rPr>
              <w:t>.</w:t>
            </w:r>
            <w:r w:rsidRPr="00836081">
              <w:rPr>
                <w:sz w:val="16"/>
                <w:szCs w:val="16"/>
              </w:rPr>
              <w:t xml:space="preserve"> </w:t>
            </w:r>
            <w:r>
              <w:rPr>
                <w:sz w:val="20"/>
                <w:szCs w:val="20"/>
              </w:rPr>
              <w:t xml:space="preserve">Веса, полученные после </w:t>
            </w:r>
            <w:r w:rsidRPr="005902FD">
              <w:rPr>
                <w:sz w:val="20"/>
                <w:szCs w:val="20"/>
              </w:rPr>
              <w:t xml:space="preserve">обучения </w:t>
            </w:r>
            <w:r>
              <w:rPr>
                <w:sz w:val="20"/>
                <w:szCs w:val="20"/>
              </w:rPr>
              <w:t xml:space="preserve">детектора засухи </w:t>
            </w:r>
            <w:proofErr w:type="gramStart"/>
            <w:r w:rsidRPr="005902FD">
              <w:rPr>
                <w:sz w:val="20"/>
                <w:szCs w:val="20"/>
              </w:rPr>
              <w:t>SLP</w:t>
            </w:r>
            <w:r w:rsidRPr="005902FD">
              <w:rPr>
                <w:sz w:val="20"/>
                <w:szCs w:val="20"/>
                <w:vertAlign w:val="subscript"/>
              </w:rPr>
              <w:t>C</w:t>
            </w:r>
            <w:r w:rsidRPr="005902FD">
              <w:rPr>
                <w:sz w:val="20"/>
                <w:szCs w:val="20"/>
              </w:rPr>
              <w:t>(</w:t>
            </w:r>
            <w:proofErr w:type="gramEnd"/>
            <w:r w:rsidR="008E7AF9">
              <w:rPr>
                <w:sz w:val="20"/>
                <w:szCs w:val="20"/>
              </w:rPr>
              <w:t>14</w:t>
            </w:r>
            <w:r w:rsidRPr="005902FD">
              <w:rPr>
                <w:sz w:val="20"/>
                <w:szCs w:val="20"/>
              </w:rPr>
              <w:t>)</w:t>
            </w:r>
            <w:r>
              <w:rPr>
                <w:sz w:val="20"/>
                <w:szCs w:val="20"/>
              </w:rPr>
              <w:t xml:space="preserve">. </w:t>
            </w:r>
            <w:r>
              <w:rPr>
                <w:sz w:val="20"/>
                <w:szCs w:val="20"/>
              </w:rPr>
              <w:br/>
            </w:r>
            <w:r w:rsidR="007B6D2D">
              <w:rPr>
                <w:sz w:val="20"/>
                <w:szCs w:val="20"/>
              </w:rPr>
              <w:t>(</w:t>
            </w:r>
            <w:r w:rsidR="007B6D2D">
              <w:rPr>
                <w:sz w:val="20"/>
                <w:szCs w:val="20"/>
                <w:lang w:val="en-US"/>
              </w:rPr>
              <w:t>a</w:t>
            </w:r>
            <w:r w:rsidR="007B6D2D">
              <w:rPr>
                <w:sz w:val="20"/>
                <w:szCs w:val="20"/>
              </w:rPr>
              <w:t>)</w:t>
            </w:r>
            <w:r w:rsidR="007B6D2D" w:rsidRPr="002002D9">
              <w:rPr>
                <w:sz w:val="20"/>
                <w:szCs w:val="20"/>
              </w:rPr>
              <w:t xml:space="preserve"> </w:t>
            </w:r>
            <w:r w:rsidR="007B6D2D" w:rsidRPr="005902FD">
              <w:rPr>
                <w:sz w:val="20"/>
                <w:szCs w:val="20"/>
              </w:rPr>
              <w:t>Значения веса для каждого элемента вектора признаков</w:t>
            </w:r>
            <w:r w:rsidR="007B6D2D" w:rsidRPr="002002D9">
              <w:rPr>
                <w:sz w:val="20"/>
                <w:szCs w:val="20"/>
              </w:rPr>
              <w:t xml:space="preserve">. </w:t>
            </w:r>
            <w:r w:rsidR="007B6D2D" w:rsidRPr="005902FD">
              <w:rPr>
                <w:sz w:val="20"/>
                <w:szCs w:val="20"/>
              </w:rPr>
              <w:t>Вектор признаков включает 5 скаляров</w:t>
            </w:r>
            <w:r w:rsidR="007B6D2D">
              <w:rPr>
                <w:sz w:val="20"/>
                <w:szCs w:val="20"/>
              </w:rPr>
              <w:t xml:space="preserve"> (1)-(5)</w:t>
            </w:r>
            <w:r w:rsidR="007B6D2D" w:rsidRPr="005902FD">
              <w:rPr>
                <w:sz w:val="20"/>
                <w:szCs w:val="20"/>
              </w:rPr>
              <w:t xml:space="preserve"> на основе GLCM для каждого из 4 углов поворота.</w:t>
            </w:r>
            <w:r w:rsidR="007B6D2D" w:rsidRPr="002002D9">
              <w:rPr>
                <w:sz w:val="20"/>
                <w:szCs w:val="20"/>
              </w:rPr>
              <w:t xml:space="preserve"> </w:t>
            </w:r>
            <w:r w:rsidRPr="002002D9">
              <w:rPr>
                <w:sz w:val="20"/>
                <w:szCs w:val="20"/>
              </w:rPr>
              <w:t>(</w:t>
            </w:r>
            <w:r>
              <w:rPr>
                <w:sz w:val="20"/>
                <w:szCs w:val="20"/>
                <w:lang w:val="en-US"/>
              </w:rPr>
              <w:t>b</w:t>
            </w:r>
            <w:r w:rsidRPr="002002D9">
              <w:rPr>
                <w:sz w:val="20"/>
                <w:szCs w:val="20"/>
              </w:rPr>
              <w:t xml:space="preserve">) </w:t>
            </w:r>
            <w:r w:rsidRPr="005902FD">
              <w:rPr>
                <w:sz w:val="20"/>
                <w:szCs w:val="20"/>
              </w:rPr>
              <w:t>Значения весов для групп признаков</w:t>
            </w:r>
            <w:r w:rsidRPr="002002D9">
              <w:rPr>
                <w:sz w:val="20"/>
                <w:szCs w:val="20"/>
              </w:rPr>
              <w:t xml:space="preserve"> </w:t>
            </w:r>
            <w:r w:rsidRPr="005902FD">
              <w:rPr>
                <w:sz w:val="20"/>
                <w:szCs w:val="20"/>
              </w:rPr>
              <w:t>STAT, HIST и, отдельно, 5 скаляров на основе GLCM</w:t>
            </w:r>
            <w:r w:rsidRPr="002002D9">
              <w:rPr>
                <w:sz w:val="20"/>
                <w:szCs w:val="20"/>
              </w:rPr>
              <w:t>. (</w:t>
            </w:r>
            <w:r>
              <w:rPr>
                <w:sz w:val="20"/>
                <w:szCs w:val="20"/>
                <w:lang w:val="en-US"/>
              </w:rPr>
              <w:t>c</w:t>
            </w:r>
            <w:r w:rsidRPr="002002D9">
              <w:rPr>
                <w:sz w:val="20"/>
                <w:szCs w:val="20"/>
              </w:rPr>
              <w:t xml:space="preserve">) </w:t>
            </w:r>
            <w:r w:rsidRPr="005902FD">
              <w:rPr>
                <w:sz w:val="20"/>
                <w:szCs w:val="20"/>
              </w:rPr>
              <w:t>Значения весов для различных групп</w:t>
            </w:r>
            <w:r w:rsidRPr="002002D9">
              <w:rPr>
                <w:sz w:val="20"/>
                <w:szCs w:val="20"/>
              </w:rPr>
              <w:t xml:space="preserve"> </w:t>
            </w:r>
            <w:r w:rsidRPr="005902FD">
              <w:rPr>
                <w:sz w:val="20"/>
                <w:szCs w:val="20"/>
              </w:rPr>
              <w:t>STAT, HIST и GLCM</w:t>
            </w:r>
            <w:r>
              <w:rPr>
                <w:sz w:val="20"/>
                <w:szCs w:val="20"/>
              </w:rPr>
              <w:t>.</w:t>
            </w:r>
          </w:p>
        </w:tc>
      </w:tr>
    </w:tbl>
    <w:p w14:paraId="321EC1B2" w14:textId="3B3B3132" w:rsidR="00DE6CDD" w:rsidRDefault="00DE6CDD" w:rsidP="00DE6CDD">
      <w:pPr>
        <w:pStyle w:val="31"/>
        <w:numPr>
          <w:ilvl w:val="2"/>
          <w:numId w:val="1"/>
        </w:numPr>
        <w:ind w:left="0" w:firstLine="0"/>
      </w:pPr>
      <w:bookmarkStart w:id="248" w:name="_Toc74818569"/>
      <w:r>
        <w:t xml:space="preserve">Модель регрессии </w:t>
      </w:r>
      <w:r>
        <w:rPr>
          <w:lang w:val="en-US"/>
        </w:rPr>
        <w:t>SLP</w:t>
      </w:r>
      <w:r w:rsidRPr="00DE6CDD">
        <w:t xml:space="preserve"> </w:t>
      </w:r>
      <w:r>
        <w:t>и ее анализ</w:t>
      </w:r>
      <w:bookmarkEnd w:id="248"/>
    </w:p>
    <w:p w14:paraId="61D069FE" w14:textId="7404773F" w:rsidR="00DE6CDD" w:rsidRDefault="00DE6CDD" w:rsidP="00DE6CDD">
      <w:pPr>
        <w:pStyle w:val="O"/>
        <w:spacing w:before="120"/>
      </w:pPr>
      <w:r>
        <w:t>Задача определения дня засухи имеет бо</w:t>
      </w:r>
      <w:r w:rsidR="001C51BF" w:rsidRPr="001C51BF">
        <w:t>́</w:t>
      </w:r>
      <w:r>
        <w:t xml:space="preserve">льшее практическое значение. И наиболее сложной и актуальной задачей является определение 1-го дня стресса от засухи, который в нашем случае соответствует 5-му дню эксперимента без полива (см. </w:t>
      </w:r>
      <w:r w:rsidR="001C51BF">
        <w:t>р</w:t>
      </w:r>
      <w:r>
        <w:t xml:space="preserve">ис. </w:t>
      </w:r>
      <w:r w:rsidR="001C51BF">
        <w:t>20</w:t>
      </w:r>
      <w:r>
        <w:t xml:space="preserve">, слева). Для решения задачи с использованием </w:t>
      </w:r>
      <w:r w:rsidR="001C51BF">
        <w:t>признаков</w:t>
      </w:r>
      <w:r w:rsidR="001C51BF" w:rsidRPr="001C51BF">
        <w:t xml:space="preserve"> </w:t>
      </w:r>
      <w:r w:rsidR="001C51BF">
        <w:rPr>
          <w:lang w:val="en-US"/>
        </w:rPr>
        <w:t>ALL</w:t>
      </w:r>
      <w:r w:rsidR="00CA4299">
        <w:t xml:space="preserve"> </w:t>
      </w:r>
      <w:r w:rsidR="001C51BF" w:rsidRPr="001C51BF">
        <w:t>(1</w:t>
      </w:r>
      <w:r w:rsidR="00EB7E7E">
        <w:t>0</w:t>
      </w:r>
      <w:r w:rsidR="001C51BF" w:rsidRPr="001C51BF">
        <w:t>)</w:t>
      </w:r>
      <w:r>
        <w:t>,</w:t>
      </w:r>
      <w:r w:rsidR="001C51BF" w:rsidRPr="001C51BF">
        <w:t xml:space="preserve"> </w:t>
      </w:r>
      <w:r w:rsidR="001C51BF">
        <w:t>создан</w:t>
      </w:r>
      <w:r w:rsidR="001C51BF" w:rsidRPr="001C51BF">
        <w:t xml:space="preserve"> </w:t>
      </w:r>
      <w:r>
        <w:t>SLP-регрессор или SLP</w:t>
      </w:r>
      <w:r w:rsidRPr="001C51BF">
        <w:rPr>
          <w:vertAlign w:val="subscript"/>
        </w:rPr>
        <w:t>R</w:t>
      </w:r>
      <w:r>
        <w:t xml:space="preserve">(N) (рис. </w:t>
      </w:r>
      <w:r w:rsidR="001C51BF">
        <w:t>31</w:t>
      </w:r>
      <w:r>
        <w:t xml:space="preserve">). </w:t>
      </w:r>
      <w:r w:rsidR="001C51BF">
        <w:t>С</w:t>
      </w:r>
      <w:r>
        <w:t>реднеквадратичная ошибка</w:t>
      </w:r>
      <w:r w:rsidR="001C51BF" w:rsidRPr="001C51BF">
        <w:t xml:space="preserve"> </w:t>
      </w:r>
      <w:r w:rsidR="001C51BF">
        <w:rPr>
          <w:lang w:val="en-US"/>
        </w:rPr>
        <w:t>RMSE</w:t>
      </w:r>
      <w:r>
        <w:t xml:space="preserve"> используется как индикатор качества.</w:t>
      </w:r>
    </w:p>
    <w:p w14:paraId="137F21D9" w14:textId="0D2485C7" w:rsidR="00DE6CDD" w:rsidRDefault="00F47588" w:rsidP="001C51BF">
      <w:pPr>
        <w:pStyle w:val="O"/>
        <w:spacing w:before="120" w:line="240" w:lineRule="auto"/>
        <w:jc w:val="center"/>
        <w:rPr>
          <w:lang w:val="en-US"/>
        </w:rPr>
      </w:pPr>
      <w:r>
        <w:rPr>
          <w:noProof/>
          <w:lang w:val="en-US" w:eastAsia="en-US"/>
        </w:rPr>
        <w:lastRenderedPageBreak/>
        <w:drawing>
          <wp:inline distT="0" distB="0" distL="0" distR="0" wp14:anchorId="3E10D719" wp14:editId="4D2CCCA7">
            <wp:extent cx="2705100" cy="1727267"/>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24120" cy="1739411"/>
                    </a:xfrm>
                    <a:prstGeom prst="rect">
                      <a:avLst/>
                    </a:prstGeom>
                    <a:noFill/>
                    <a:ln>
                      <a:noFill/>
                    </a:ln>
                  </pic:spPr>
                </pic:pic>
              </a:graphicData>
            </a:graphic>
          </wp:inline>
        </w:drawing>
      </w:r>
    </w:p>
    <w:p w14:paraId="2B8735A1" w14:textId="6B2AE26F" w:rsidR="001C51BF" w:rsidRPr="001C51BF" w:rsidRDefault="001C51BF" w:rsidP="001C51BF">
      <w:pPr>
        <w:pStyle w:val="O"/>
        <w:spacing w:before="120" w:line="240" w:lineRule="auto"/>
        <w:jc w:val="center"/>
        <w:rPr>
          <w:sz w:val="20"/>
          <w:szCs w:val="20"/>
        </w:rPr>
      </w:pPr>
      <w:r w:rsidRPr="001C51BF">
        <w:rPr>
          <w:sz w:val="20"/>
          <w:szCs w:val="20"/>
        </w:rPr>
        <w:t>Рис</w:t>
      </w:r>
      <w:r w:rsidR="00CA4299">
        <w:rPr>
          <w:sz w:val="20"/>
          <w:szCs w:val="20"/>
        </w:rPr>
        <w:t>унок</w:t>
      </w:r>
      <w:r w:rsidRPr="001C51BF">
        <w:rPr>
          <w:sz w:val="20"/>
          <w:szCs w:val="20"/>
        </w:rPr>
        <w:t xml:space="preserve"> </w:t>
      </w:r>
      <w:r w:rsidR="00CA4299">
        <w:rPr>
          <w:sz w:val="20"/>
          <w:szCs w:val="20"/>
        </w:rPr>
        <w:t>31</w:t>
      </w:r>
      <w:r w:rsidRPr="001C51BF">
        <w:rPr>
          <w:sz w:val="20"/>
          <w:szCs w:val="20"/>
        </w:rPr>
        <w:t xml:space="preserve">. Архитектура </w:t>
      </w:r>
      <w:r w:rsidRPr="001C51BF">
        <w:rPr>
          <w:sz w:val="20"/>
          <w:szCs w:val="20"/>
          <w:lang w:val="en-US"/>
        </w:rPr>
        <w:t>SLP</w:t>
      </w:r>
      <w:r w:rsidRPr="001C51BF">
        <w:rPr>
          <w:sz w:val="20"/>
          <w:szCs w:val="20"/>
          <w:vertAlign w:val="subscript"/>
          <w:lang w:val="en-US"/>
        </w:rPr>
        <w:t>R</w:t>
      </w:r>
      <w:r w:rsidRPr="00CA4299">
        <w:rPr>
          <w:sz w:val="20"/>
          <w:szCs w:val="20"/>
        </w:rPr>
        <w:t>(</w:t>
      </w:r>
      <w:r w:rsidRPr="001C51BF">
        <w:rPr>
          <w:sz w:val="20"/>
          <w:szCs w:val="20"/>
          <w:lang w:val="en-US"/>
        </w:rPr>
        <w:t>N</w:t>
      </w:r>
      <w:r w:rsidRPr="001C51BF">
        <w:rPr>
          <w:sz w:val="20"/>
          <w:szCs w:val="20"/>
        </w:rPr>
        <w:t>) для прогнозирования дня засухи или стресса от засухи растений.</w:t>
      </w:r>
    </w:p>
    <w:p w14:paraId="6A95C57A" w14:textId="0DF7F249" w:rsidR="004277D8" w:rsidRPr="001235CF" w:rsidRDefault="00DE6CDD" w:rsidP="00575F67">
      <w:pPr>
        <w:pStyle w:val="O"/>
        <w:spacing w:before="240"/>
      </w:pPr>
      <w:r w:rsidRPr="005204F0">
        <w:t>Случай с NDVI</w:t>
      </w:r>
      <w:r w:rsidRPr="005204F0">
        <w:rPr>
          <w:vertAlign w:val="subscript"/>
        </w:rPr>
        <w:t>T</w:t>
      </w:r>
      <w:r w:rsidRPr="005204F0">
        <w:t>-изображениями</w:t>
      </w:r>
      <w:r w:rsidRPr="00CF3B3C">
        <w:t>.</w:t>
      </w:r>
      <w:r>
        <w:t xml:space="preserve"> Исследование зависимости RMSE как от числа нейронов в скрытом слое, так и от выбора входного признака-вектора показало, что набор атрибутов STAT+HIST является лучшим решением в задаче регрессии, а </w:t>
      </w:r>
      <w:proofErr w:type="gramStart"/>
      <w:r>
        <w:t>SLP</w:t>
      </w:r>
      <w:r w:rsidRPr="00CA4299">
        <w:rPr>
          <w:vertAlign w:val="subscript"/>
        </w:rPr>
        <w:t>R</w:t>
      </w:r>
      <w:r>
        <w:t>(</w:t>
      </w:r>
      <w:proofErr w:type="gramEnd"/>
      <w:r w:rsidR="004E33DD" w:rsidRPr="004E33DD">
        <w:t>27</w:t>
      </w:r>
      <w:r>
        <w:t>) оказался наиболее оптимальн</w:t>
      </w:r>
      <w:r w:rsidR="00CA4299">
        <w:t>ым</w:t>
      </w:r>
      <w:r>
        <w:t xml:space="preserve"> (рис. </w:t>
      </w:r>
      <w:r w:rsidR="00CA4299" w:rsidRPr="005204F0">
        <w:t>32</w:t>
      </w:r>
      <w:r w:rsidR="007834D0">
        <w:rPr>
          <w:lang w:val="en-US"/>
        </w:rPr>
        <w:t>a</w:t>
      </w:r>
      <w:r>
        <w:t>). Исследование было выполнено для 4-х однородных уровней квантования серого и бинов гистограммы (L=4) на</w:t>
      </w:r>
      <w:r w:rsidR="00CA4299">
        <w:t xml:space="preserve"> промежутке </w:t>
      </w:r>
      <w:r w:rsidR="00CA4299" w:rsidRPr="00CA4299">
        <w:rPr>
          <w:color w:val="auto"/>
        </w:rPr>
        <w:t>[</w:t>
      </w:r>
      <w:r w:rsidR="00CA4299" w:rsidRPr="00D85D7F">
        <w:rPr>
          <w:color w:val="auto"/>
        </w:rPr>
        <w:t>-2σ, 2σ</w:t>
      </w:r>
      <w:r w:rsidR="00CA4299" w:rsidRPr="00CA4299">
        <w:rPr>
          <w:color w:val="auto"/>
        </w:rPr>
        <w:t>]</w:t>
      </w:r>
      <w:r>
        <w:t xml:space="preserve">, как определено </w:t>
      </w:r>
      <w:r w:rsidR="005204F0">
        <w:t xml:space="preserve">в </w:t>
      </w:r>
      <w:r>
        <w:t>(</w:t>
      </w:r>
      <w:r w:rsidR="004E33DD" w:rsidRPr="004E33DD">
        <w:t>7</w:t>
      </w:r>
      <w:r>
        <w:t xml:space="preserve">). Лучшее RMSE составило 0,7 дня. Для атрибутов STAT + HIST также есть 5 значений </w:t>
      </w:r>
      <w:r w:rsidRPr="001235CF">
        <w:t>RMSE менее 1 дня для N=3,8,12,19,21.</w:t>
      </w:r>
      <w:r w:rsidR="005204F0" w:rsidRPr="001235CF">
        <w:t xml:space="preserve"> В среднем, самой слабой группой функций оказалась GLCM.</w:t>
      </w:r>
    </w:p>
    <w:p w14:paraId="50AD3A37" w14:textId="7EEECADC" w:rsidR="005204F0" w:rsidRDefault="00DE6CDD" w:rsidP="001235CF">
      <w:pPr>
        <w:pStyle w:val="O"/>
      </w:pPr>
      <w:r w:rsidRPr="001235CF">
        <w:t xml:space="preserve">Для случая NDVIG-изображений было повторено то же исследование (рис. </w:t>
      </w:r>
      <w:r w:rsidR="005204F0" w:rsidRPr="001235CF">
        <w:t>3</w:t>
      </w:r>
      <w:r w:rsidR="007834D0" w:rsidRPr="001235CF">
        <w:t>2b</w:t>
      </w:r>
      <w:r w:rsidRPr="001235CF">
        <w:t>).</w:t>
      </w:r>
      <w:r w:rsidR="007834D0" w:rsidRPr="001235CF">
        <w:t xml:space="preserve"> </w:t>
      </w:r>
      <w:r w:rsidRPr="001235CF">
        <w:t xml:space="preserve">Здесь, в среднем, самой слабой группой функций была STAT. Наилучшую точность RMSE=3,1 дает </w:t>
      </w:r>
      <w:proofErr w:type="gramStart"/>
      <w:r w:rsidRPr="001235CF">
        <w:t>SLP</w:t>
      </w:r>
      <w:r w:rsidRPr="00575D00">
        <w:rPr>
          <w:vertAlign w:val="subscript"/>
        </w:rPr>
        <w:t>R</w:t>
      </w:r>
      <w:r w:rsidRPr="001235CF">
        <w:t>(</w:t>
      </w:r>
      <w:proofErr w:type="gramEnd"/>
      <w:r w:rsidRPr="001235CF">
        <w:t>2) для полного вектора признаков ALL. ALL остается лучшим для N от 1 до 3. Начиная с N=4 и далее, GLCM была заметно более сильной группой функций, но со значениями RMSE, колеблющимися около 4. Ближайшим</w:t>
      </w:r>
      <w:r>
        <w:t xml:space="preserve"> конкурентом GLCM является группа STAT+HIST.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834D0" w14:paraId="6C0BAF2C" w14:textId="77777777" w:rsidTr="007834D0">
        <w:tc>
          <w:tcPr>
            <w:tcW w:w="4814" w:type="dxa"/>
            <w:shd w:val="clear" w:color="auto" w:fill="auto"/>
          </w:tcPr>
          <w:p w14:paraId="560E161F" w14:textId="51FA512A" w:rsidR="007834D0" w:rsidRDefault="00D65B88" w:rsidP="007834D0">
            <w:pPr>
              <w:pStyle w:val="O"/>
              <w:spacing w:before="120" w:line="240" w:lineRule="auto"/>
              <w:ind w:firstLine="0"/>
              <w:jc w:val="center"/>
            </w:pPr>
            <w:r>
              <w:rPr>
                <w:noProof/>
                <w:lang w:val="en-US" w:eastAsia="en-US"/>
              </w:rPr>
              <mc:AlternateContent>
                <mc:Choice Requires="wps">
                  <w:drawing>
                    <wp:anchor distT="45720" distB="45720" distL="114300" distR="114300" simplePos="0" relativeHeight="251667456" behindDoc="0" locked="0" layoutInCell="1" allowOverlap="1" wp14:anchorId="39EC2C97" wp14:editId="24ECD586">
                      <wp:simplePos x="0" y="0"/>
                      <wp:positionH relativeFrom="column">
                        <wp:posOffset>942975</wp:posOffset>
                      </wp:positionH>
                      <wp:positionV relativeFrom="paragraph">
                        <wp:posOffset>179070</wp:posOffset>
                      </wp:positionV>
                      <wp:extent cx="666750" cy="266700"/>
                      <wp:effectExtent l="0" t="0" r="19050" b="19050"/>
                      <wp:wrapNone/>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3DDCB9DC" w14:textId="77777777" w:rsidR="00320249" w:rsidRPr="00932920" w:rsidRDefault="00320249" w:rsidP="00D65B88">
                                  <w:pPr>
                                    <w:rPr>
                                      <w:lang w:val="en-US"/>
                                    </w:rPr>
                                  </w:pPr>
                                  <w:r>
                                    <w:rPr>
                                      <w:lang w:val="en-US"/>
                                    </w:rPr>
                                    <w:t>NDVI</w:t>
                                  </w:r>
                                  <w:r w:rsidRPr="00932920">
                                    <w:rPr>
                                      <w:vertAlign w:val="subscript"/>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EC2C97" id="_x0000_t202" coordsize="21600,21600" o:spt="202" path="m,l,21600r21600,l21600,xe">
                      <v:stroke joinstyle="miter"/>
                      <v:path gradientshapeok="t" o:connecttype="rect"/>
                    </v:shapetype>
                    <v:shape id="Надпись 2" o:spid="_x0000_s1026" type="#_x0000_t202" style="position:absolute;left:0;text-align:left;margin-left:74.25pt;margin-top:14.1pt;width:52.5pt;height: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" strokecolor="white [3212]">
                      <v:textbox>
                        <w:txbxContent>
                          <w:p w14:paraId="3DDCB9DC" w14:textId="77777777" w:rsidR="00320249" w:rsidRPr="00932920" w:rsidRDefault="00320249" w:rsidP="00D65B88">
                            <w:pPr>
                              <w:rPr>
                                <w:lang w:val="en-US"/>
                              </w:rPr>
                            </w:pPr>
                            <w:r>
                              <w:rPr>
                                <w:lang w:val="en-US"/>
                              </w:rPr>
                              <w:t>NDVI</w:t>
                            </w:r>
                            <w:r w:rsidRPr="00932920">
                              <w:rPr>
                                <w:vertAlign w:val="subscript"/>
                                <w:lang w:val="en-US"/>
                              </w:rPr>
                              <w:t>T</w:t>
                            </w:r>
                          </w:p>
                        </w:txbxContent>
                      </v:textbox>
                    </v:shape>
                  </w:pict>
                </mc:Fallback>
              </mc:AlternateContent>
            </w:r>
            <w:r w:rsidR="004E33DD">
              <w:rPr>
                <w:noProof/>
                <w:lang w:val="en-US" w:eastAsia="en-US"/>
              </w:rPr>
              <w:drawing>
                <wp:inline distT="0" distB="0" distL="0" distR="0" wp14:anchorId="0B0889DC" wp14:editId="3FAA93E1">
                  <wp:extent cx="2714625" cy="2038179"/>
                  <wp:effectExtent l="0" t="0" r="0"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36280" cy="2054438"/>
                          </a:xfrm>
                          <a:prstGeom prst="rect">
                            <a:avLst/>
                          </a:prstGeom>
                          <a:noFill/>
                          <a:ln>
                            <a:noFill/>
                          </a:ln>
                        </pic:spPr>
                      </pic:pic>
                    </a:graphicData>
                  </a:graphic>
                </wp:inline>
              </w:drawing>
            </w:r>
          </w:p>
        </w:tc>
        <w:tc>
          <w:tcPr>
            <w:tcW w:w="4814" w:type="dxa"/>
            <w:shd w:val="clear" w:color="auto" w:fill="auto"/>
          </w:tcPr>
          <w:p w14:paraId="757386EA" w14:textId="5A295F7C" w:rsidR="007834D0" w:rsidRPr="007834D0" w:rsidRDefault="00D65B88" w:rsidP="007834D0">
            <w:pPr>
              <w:pStyle w:val="O"/>
              <w:spacing w:before="120" w:line="240" w:lineRule="auto"/>
              <w:ind w:firstLine="0"/>
              <w:jc w:val="center"/>
            </w:pPr>
            <w:r>
              <w:rPr>
                <w:noProof/>
                <w:lang w:val="en-US" w:eastAsia="en-US"/>
              </w:rPr>
              <mc:AlternateContent>
                <mc:Choice Requires="wps">
                  <w:drawing>
                    <wp:anchor distT="45720" distB="45720" distL="114300" distR="114300" simplePos="0" relativeHeight="251669504" behindDoc="0" locked="0" layoutInCell="1" allowOverlap="1" wp14:anchorId="53CF3267" wp14:editId="1691288F">
                      <wp:simplePos x="0" y="0"/>
                      <wp:positionH relativeFrom="column">
                        <wp:posOffset>429260</wp:posOffset>
                      </wp:positionH>
                      <wp:positionV relativeFrom="paragraph">
                        <wp:posOffset>185420</wp:posOffset>
                      </wp:positionV>
                      <wp:extent cx="666750" cy="266700"/>
                      <wp:effectExtent l="0" t="0" r="19050" b="19050"/>
                      <wp:wrapNone/>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615E2418" w14:textId="78D58998" w:rsidR="00320249" w:rsidRPr="00D65B88" w:rsidRDefault="00320249" w:rsidP="00D65B88">
                                  <w:pPr>
                                    <w:rPr>
                                      <w:lang w:val="en-US"/>
                                    </w:rPr>
                                  </w:pPr>
                                  <w:r>
                                    <w:rPr>
                                      <w:lang w:val="en-US"/>
                                    </w:rPr>
                                    <w:t>NDVI</w:t>
                                  </w:r>
                                  <w:r>
                                    <w:rPr>
                                      <w:vertAlign w:val="subscript"/>
                                      <w:lang w:val="en-U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F3267" id="_x0000_s1027" type="#_x0000_t202" style="position:absolute;left:0;text-align:left;margin-left:33.8pt;margin-top:14.6pt;width:52.5pt;height:2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" strokecolor="white [3212]">
                      <v:textbox>
                        <w:txbxContent>
                          <w:p w14:paraId="615E2418" w14:textId="78D58998" w:rsidR="00320249" w:rsidRPr="00D65B88" w:rsidRDefault="00320249" w:rsidP="00D65B88">
                            <w:pPr>
                              <w:rPr>
                                <w:lang w:val="en-US"/>
                              </w:rPr>
                            </w:pPr>
                            <w:r>
                              <w:rPr>
                                <w:lang w:val="en-US"/>
                              </w:rPr>
                              <w:t>NDVI</w:t>
                            </w:r>
                            <w:r>
                              <w:rPr>
                                <w:vertAlign w:val="subscript"/>
                                <w:lang w:val="en-US"/>
                              </w:rPr>
                              <w:t>G</w:t>
                            </w:r>
                          </w:p>
                        </w:txbxContent>
                      </v:textbox>
                    </v:shape>
                  </w:pict>
                </mc:Fallback>
              </mc:AlternateContent>
            </w:r>
            <w:r w:rsidR="007834D0">
              <w:rPr>
                <w:noProof/>
                <w:lang w:val="en-US" w:eastAsia="en-US"/>
              </w:rPr>
              <w:drawing>
                <wp:inline distT="0" distB="0" distL="0" distR="0" wp14:anchorId="739DB9DC" wp14:editId="6CAC8B51">
                  <wp:extent cx="2682779" cy="2014050"/>
                  <wp:effectExtent l="0" t="0" r="3810" b="571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1709" cy="2035769"/>
                          </a:xfrm>
                          <a:prstGeom prst="rect">
                            <a:avLst/>
                          </a:prstGeom>
                          <a:noFill/>
                          <a:ln>
                            <a:noFill/>
                          </a:ln>
                        </pic:spPr>
                      </pic:pic>
                    </a:graphicData>
                  </a:graphic>
                </wp:inline>
              </w:drawing>
            </w:r>
          </w:p>
        </w:tc>
      </w:tr>
      <w:tr w:rsidR="007834D0" w14:paraId="28687347" w14:textId="77777777" w:rsidTr="007834D0">
        <w:tc>
          <w:tcPr>
            <w:tcW w:w="4814" w:type="dxa"/>
            <w:shd w:val="clear" w:color="auto" w:fill="auto"/>
          </w:tcPr>
          <w:p w14:paraId="25FE1F91" w14:textId="2FF4FA69" w:rsidR="007834D0" w:rsidRPr="006D5548" w:rsidRDefault="007834D0" w:rsidP="007834D0">
            <w:pPr>
              <w:pStyle w:val="O"/>
              <w:spacing w:line="240" w:lineRule="auto"/>
              <w:ind w:firstLine="0"/>
              <w:jc w:val="center"/>
              <w:rPr>
                <w:noProof/>
                <w:sz w:val="20"/>
                <w:szCs w:val="20"/>
              </w:rPr>
            </w:pPr>
            <w:r w:rsidRPr="006D5548">
              <w:rPr>
                <w:sz w:val="20"/>
                <w:szCs w:val="20"/>
              </w:rPr>
              <w:t>(</w:t>
            </w:r>
            <w:r w:rsidRPr="006D5548">
              <w:rPr>
                <w:sz w:val="20"/>
                <w:szCs w:val="20"/>
                <w:lang w:val="en-US"/>
              </w:rPr>
              <w:t>a</w:t>
            </w:r>
            <w:r w:rsidRPr="006D5548">
              <w:rPr>
                <w:sz w:val="20"/>
                <w:szCs w:val="20"/>
              </w:rPr>
              <w:t>)</w:t>
            </w:r>
          </w:p>
        </w:tc>
        <w:tc>
          <w:tcPr>
            <w:tcW w:w="4814" w:type="dxa"/>
            <w:shd w:val="clear" w:color="auto" w:fill="auto"/>
          </w:tcPr>
          <w:p w14:paraId="210DC5C2" w14:textId="3E118075" w:rsidR="007834D0" w:rsidRPr="006D5548" w:rsidRDefault="007834D0" w:rsidP="007834D0">
            <w:pPr>
              <w:pStyle w:val="O"/>
              <w:spacing w:line="240" w:lineRule="auto"/>
              <w:ind w:firstLine="0"/>
              <w:jc w:val="center"/>
              <w:rPr>
                <w:noProof/>
                <w:sz w:val="20"/>
                <w:szCs w:val="20"/>
              </w:rPr>
            </w:pPr>
            <w:r w:rsidRPr="006D5548">
              <w:rPr>
                <w:sz w:val="20"/>
                <w:szCs w:val="20"/>
                <w:lang w:val="en-US"/>
              </w:rPr>
              <w:t>(b)</w:t>
            </w:r>
          </w:p>
        </w:tc>
      </w:tr>
      <w:tr w:rsidR="007834D0" w:rsidRPr="007834D0" w14:paraId="6DCA6606" w14:textId="77777777" w:rsidTr="007834D0">
        <w:tc>
          <w:tcPr>
            <w:tcW w:w="9628" w:type="dxa"/>
            <w:gridSpan w:val="2"/>
          </w:tcPr>
          <w:p w14:paraId="5FA8E79D" w14:textId="37127543" w:rsidR="007834D0" w:rsidRPr="007834D0" w:rsidRDefault="007834D0" w:rsidP="007834D0">
            <w:pPr>
              <w:pStyle w:val="O"/>
              <w:spacing w:before="120" w:line="240" w:lineRule="auto"/>
              <w:ind w:firstLine="0"/>
              <w:jc w:val="center"/>
            </w:pPr>
            <w:r w:rsidRPr="007834D0">
              <w:rPr>
                <w:sz w:val="20"/>
                <w:szCs w:val="20"/>
              </w:rPr>
              <w:t xml:space="preserve">Рисунок 32. Индикатор RMSE [дни] для каждой группы функций: STAT, STAT+HIST, GLCM и </w:t>
            </w:r>
            <w:r w:rsidRPr="007834D0">
              <w:rPr>
                <w:sz w:val="20"/>
                <w:szCs w:val="20"/>
                <w:lang w:val="en-US"/>
              </w:rPr>
              <w:t>ALL</w:t>
            </w:r>
            <w:r w:rsidRPr="007834D0">
              <w:rPr>
                <w:sz w:val="20"/>
                <w:szCs w:val="20"/>
              </w:rPr>
              <w:t xml:space="preserve"> признаки.</w:t>
            </w:r>
            <w:r w:rsidR="00D65B88" w:rsidRPr="00D65B88">
              <w:rPr>
                <w:sz w:val="20"/>
                <w:szCs w:val="20"/>
              </w:rPr>
              <w:t xml:space="preserve"> </w:t>
            </w:r>
            <w:r w:rsidR="00D65B88">
              <w:rPr>
                <w:sz w:val="20"/>
                <w:szCs w:val="20"/>
              </w:rPr>
              <w:t xml:space="preserve">В </w:t>
            </w:r>
            <w:proofErr w:type="spellStart"/>
            <w:r w:rsidR="00D65B88">
              <w:rPr>
                <w:sz w:val="20"/>
                <w:szCs w:val="20"/>
              </w:rPr>
              <w:t>легедне</w:t>
            </w:r>
            <w:proofErr w:type="spellEnd"/>
            <w:r w:rsidR="00D65B88">
              <w:rPr>
                <w:sz w:val="20"/>
                <w:szCs w:val="20"/>
              </w:rPr>
              <w:t xml:space="preserve"> в скобках указано минимальное значение </w:t>
            </w:r>
            <w:r w:rsidR="00D65B88">
              <w:rPr>
                <w:sz w:val="20"/>
                <w:szCs w:val="20"/>
                <w:lang w:val="en-US"/>
              </w:rPr>
              <w:t>RMSE</w:t>
            </w:r>
            <w:r w:rsidR="00D65B88" w:rsidRPr="00D65B88">
              <w:rPr>
                <w:sz w:val="20"/>
                <w:szCs w:val="20"/>
              </w:rPr>
              <w:t xml:space="preserve"> </w:t>
            </w:r>
            <w:r w:rsidR="00D65B88">
              <w:rPr>
                <w:sz w:val="20"/>
                <w:szCs w:val="20"/>
              </w:rPr>
              <w:t>для данной группы признаков.</w:t>
            </w:r>
            <w:r w:rsidR="00D65B88">
              <w:rPr>
                <w:sz w:val="20"/>
                <w:szCs w:val="20"/>
              </w:rPr>
              <w:br/>
            </w:r>
            <w:r w:rsidRPr="007834D0">
              <w:rPr>
                <w:sz w:val="20"/>
                <w:szCs w:val="20"/>
              </w:rPr>
              <w:t>(а) NDVI</w:t>
            </w:r>
            <w:r w:rsidRPr="00057CBA">
              <w:rPr>
                <w:sz w:val="20"/>
                <w:szCs w:val="20"/>
                <w:vertAlign w:val="subscript"/>
              </w:rPr>
              <w:t>T</w:t>
            </w:r>
            <w:r w:rsidRPr="007834D0">
              <w:rPr>
                <w:sz w:val="20"/>
                <w:szCs w:val="20"/>
              </w:rPr>
              <w:t xml:space="preserve"> график (</w:t>
            </w:r>
            <w:r w:rsidRPr="007834D0">
              <w:rPr>
                <w:sz w:val="20"/>
                <w:szCs w:val="20"/>
                <w:lang w:val="en-US"/>
              </w:rPr>
              <w:t>b</w:t>
            </w:r>
            <w:r w:rsidRPr="007834D0">
              <w:rPr>
                <w:sz w:val="20"/>
                <w:szCs w:val="20"/>
              </w:rPr>
              <w:t>) NDVI</w:t>
            </w:r>
            <w:r w:rsidRPr="00057CBA">
              <w:rPr>
                <w:sz w:val="20"/>
                <w:szCs w:val="20"/>
                <w:vertAlign w:val="subscript"/>
                <w:lang w:val="en-US"/>
              </w:rPr>
              <w:t>G</w:t>
            </w:r>
            <w:r w:rsidRPr="0092074B">
              <w:rPr>
                <w:sz w:val="20"/>
                <w:szCs w:val="20"/>
              </w:rPr>
              <w:t xml:space="preserve"> </w:t>
            </w:r>
            <w:r w:rsidRPr="007834D0">
              <w:rPr>
                <w:sz w:val="20"/>
                <w:szCs w:val="20"/>
              </w:rPr>
              <w:t>график</w:t>
            </w:r>
          </w:p>
        </w:tc>
      </w:tr>
    </w:tbl>
    <w:p w14:paraId="306DDCF8" w14:textId="6F9344C2" w:rsidR="00DE6CDD" w:rsidRDefault="0079154A" w:rsidP="00053E38">
      <w:pPr>
        <w:pStyle w:val="O"/>
        <w:spacing w:before="240"/>
      </w:pPr>
      <w:r>
        <w:t>Один из способов улучшить RMSE - изменить количество уровней квантования (L) как для изображений NDVI</w:t>
      </w:r>
      <w:r w:rsidRPr="005204F0">
        <w:rPr>
          <w:vertAlign w:val="subscript"/>
        </w:rPr>
        <w:t>T</w:t>
      </w:r>
      <w:r>
        <w:t>, так и для изображений NDVI</w:t>
      </w:r>
      <w:r w:rsidRPr="005204F0">
        <w:rPr>
          <w:vertAlign w:val="subscript"/>
        </w:rPr>
        <w:t>G</w:t>
      </w:r>
      <w:r>
        <w:t xml:space="preserve">. </w:t>
      </w:r>
      <w:r w:rsidR="005204F0">
        <w:t>В работе</w:t>
      </w:r>
      <w:r w:rsidR="00DE6CDD">
        <w:t xml:space="preserve"> исслед</w:t>
      </w:r>
      <w:r w:rsidR="005204F0">
        <w:t xml:space="preserve">уется </w:t>
      </w:r>
      <w:r w:rsidR="00DE6CDD">
        <w:t>использование двух правил квантования (</w:t>
      </w:r>
      <w:r w:rsidR="00183352">
        <w:t>т</w:t>
      </w:r>
      <w:r w:rsidR="00DE6CDD">
        <w:t xml:space="preserve">аблица </w:t>
      </w:r>
      <w:r w:rsidR="00183352">
        <w:t>1</w:t>
      </w:r>
      <w:r w:rsidR="0014438E">
        <w:t>1</w:t>
      </w:r>
      <w:r w:rsidR="00DE6CDD">
        <w:t>)</w:t>
      </w:r>
      <w:r>
        <w:t>.</w:t>
      </w:r>
    </w:p>
    <w:p w14:paraId="78751B3A" w14:textId="1A3E0032" w:rsidR="00057CBA" w:rsidRPr="00057CBA" w:rsidRDefault="00057CBA" w:rsidP="0014438E">
      <w:pPr>
        <w:spacing w:before="240" w:after="120"/>
        <w:jc w:val="center"/>
        <w:rPr>
          <w:sz w:val="20"/>
          <w:szCs w:val="20"/>
        </w:rPr>
      </w:pPr>
      <w:r>
        <w:lastRenderedPageBreak/>
        <w:t>Таблица 1</w:t>
      </w:r>
      <w:r w:rsidR="0014438E">
        <w:t>1</w:t>
      </w:r>
      <w:r>
        <w:t>. Правила квантования</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362"/>
        <w:gridCol w:w="4022"/>
        <w:gridCol w:w="4248"/>
      </w:tblGrid>
      <w:tr w:rsidR="00057CBA" w14:paraId="026A8E2F" w14:textId="77777777" w:rsidTr="00B37D36">
        <w:trPr>
          <w:trHeight w:val="185"/>
        </w:trPr>
        <w:tc>
          <w:tcPr>
            <w:tcW w:w="707" w:type="pct"/>
            <w:vMerge w:val="restart"/>
            <w:tcBorders>
              <w:top w:val="single" w:sz="2" w:space="0" w:color="auto"/>
              <w:left w:val="single" w:sz="2" w:space="0" w:color="auto"/>
              <w:bottom w:val="single" w:sz="2" w:space="0" w:color="auto"/>
              <w:right w:val="single" w:sz="2" w:space="0" w:color="auto"/>
            </w:tcBorders>
            <w:vAlign w:val="center"/>
            <w:hideMark/>
          </w:tcPr>
          <w:p w14:paraId="3FA28AEA" w14:textId="1607C4EE" w:rsidR="00057CBA" w:rsidRPr="009736BA" w:rsidRDefault="00057CBA">
            <w:pPr>
              <w:pStyle w:val="tablecopy"/>
              <w:ind w:left="9" w:right="12"/>
              <w:jc w:val="center"/>
              <w:rPr>
                <w:b/>
                <w:bCs/>
                <w:sz w:val="20"/>
                <w:szCs w:val="20"/>
                <w:lang w:val="ru-RU"/>
              </w:rPr>
            </w:pPr>
            <w:r w:rsidRPr="009736BA">
              <w:rPr>
                <w:b/>
                <w:bCs/>
                <w:sz w:val="20"/>
                <w:szCs w:val="20"/>
                <w:lang w:val="ru-RU"/>
              </w:rPr>
              <w:t>Число уровней</w:t>
            </w:r>
          </w:p>
        </w:tc>
        <w:tc>
          <w:tcPr>
            <w:tcW w:w="4293" w:type="pct"/>
            <w:gridSpan w:val="2"/>
            <w:tcBorders>
              <w:top w:val="single" w:sz="2" w:space="0" w:color="auto"/>
              <w:left w:val="single" w:sz="2" w:space="0" w:color="auto"/>
              <w:bottom w:val="single" w:sz="2" w:space="0" w:color="auto"/>
              <w:right w:val="single" w:sz="2" w:space="0" w:color="auto"/>
            </w:tcBorders>
            <w:vAlign w:val="center"/>
            <w:hideMark/>
          </w:tcPr>
          <w:p w14:paraId="59B7FCD0" w14:textId="775501F9" w:rsidR="00057CBA" w:rsidRPr="009736BA" w:rsidRDefault="00B37D36">
            <w:pPr>
              <w:pStyle w:val="tablecopy"/>
              <w:jc w:val="center"/>
              <w:rPr>
                <w:b/>
                <w:bCs/>
                <w:iCs/>
                <w:sz w:val="20"/>
                <w:szCs w:val="20"/>
              </w:rPr>
            </w:pPr>
            <w:r w:rsidRPr="009736BA">
              <w:rPr>
                <w:b/>
                <w:bCs/>
                <w:iCs/>
                <w:sz w:val="20"/>
                <w:szCs w:val="20"/>
                <w:lang w:val="ru-RU"/>
              </w:rPr>
              <w:t>Пороги квантования</w:t>
            </w:r>
            <w:r w:rsidR="00057CBA" w:rsidRPr="009736BA">
              <w:rPr>
                <w:b/>
                <w:bCs/>
                <w:iCs/>
                <w:sz w:val="20"/>
                <w:szCs w:val="20"/>
              </w:rPr>
              <w:t xml:space="preserve"> (</w:t>
            </w:r>
            <m:oMath>
              <m:r>
                <m:rPr>
                  <m:sty m:val="bi"/>
                </m:rPr>
                <w:rPr>
                  <w:rFonts w:ascii="Cambria Math" w:hAnsi="Cambria Math"/>
                  <w:sz w:val="20"/>
                  <w:szCs w:val="20"/>
                </w:rPr>
                <m:t>σ</m:t>
              </m:r>
            </m:oMath>
            <w:r w:rsidR="00057CBA" w:rsidRPr="009736BA">
              <w:rPr>
                <w:b/>
                <w:bCs/>
                <w:iCs/>
                <w:sz w:val="20"/>
                <w:szCs w:val="20"/>
              </w:rPr>
              <w:t>)</w:t>
            </w:r>
          </w:p>
        </w:tc>
      </w:tr>
      <w:tr w:rsidR="00057CBA" w14:paraId="68A3C037" w14:textId="77777777" w:rsidTr="00B37D36">
        <w:trPr>
          <w:trHeight w:val="185"/>
        </w:trPr>
        <w:tc>
          <w:tcPr>
            <w:tcW w:w="0" w:type="auto"/>
            <w:vMerge/>
            <w:tcBorders>
              <w:top w:val="single" w:sz="2" w:space="0" w:color="auto"/>
              <w:left w:val="single" w:sz="2" w:space="0" w:color="auto"/>
              <w:bottom w:val="single" w:sz="2" w:space="0" w:color="auto"/>
              <w:right w:val="single" w:sz="2" w:space="0" w:color="auto"/>
            </w:tcBorders>
            <w:vAlign w:val="center"/>
            <w:hideMark/>
          </w:tcPr>
          <w:p w14:paraId="4CDD53A6" w14:textId="77777777" w:rsidR="00057CBA" w:rsidRPr="009736BA" w:rsidRDefault="00057CBA">
            <w:pPr>
              <w:rPr>
                <w:b/>
                <w:bCs/>
                <w:noProof/>
                <w:sz w:val="20"/>
                <w:szCs w:val="20"/>
                <w:lang w:val="en-US" w:eastAsia="en-US"/>
              </w:rPr>
            </w:pPr>
          </w:p>
        </w:tc>
        <w:tc>
          <w:tcPr>
            <w:tcW w:w="2088" w:type="pct"/>
            <w:tcBorders>
              <w:top w:val="single" w:sz="2" w:space="0" w:color="auto"/>
              <w:left w:val="single" w:sz="2" w:space="0" w:color="auto"/>
              <w:bottom w:val="single" w:sz="2" w:space="0" w:color="auto"/>
              <w:right w:val="single" w:sz="2" w:space="0" w:color="auto"/>
            </w:tcBorders>
            <w:vAlign w:val="center"/>
            <w:hideMark/>
          </w:tcPr>
          <w:p w14:paraId="61DEF872" w14:textId="1289C7EF" w:rsidR="00057CBA" w:rsidRPr="009736BA" w:rsidRDefault="00B37D36">
            <w:pPr>
              <w:pStyle w:val="tablecopy"/>
              <w:jc w:val="center"/>
              <w:rPr>
                <w:b/>
                <w:bCs/>
                <w:iCs/>
                <w:sz w:val="20"/>
                <w:szCs w:val="20"/>
              </w:rPr>
            </w:pPr>
            <w:r w:rsidRPr="009736BA">
              <w:rPr>
                <w:b/>
                <w:bCs/>
                <w:iCs/>
                <w:sz w:val="20"/>
                <w:szCs w:val="20"/>
                <w:lang w:val="ru-RU"/>
              </w:rPr>
              <w:t>Правило</w:t>
            </w:r>
            <w:r w:rsidR="00057CBA" w:rsidRPr="009736BA">
              <w:rPr>
                <w:b/>
                <w:bCs/>
                <w:iCs/>
                <w:sz w:val="20"/>
                <w:szCs w:val="20"/>
              </w:rPr>
              <w:t xml:space="preserve"> </w:t>
            </w:r>
            <w:r w:rsidR="00984A02" w:rsidRPr="009736BA">
              <w:rPr>
                <w:b/>
                <w:bCs/>
                <w:iCs/>
                <w:sz w:val="20"/>
                <w:szCs w:val="20"/>
              </w:rPr>
              <w:t>I</w:t>
            </w:r>
            <w:r w:rsidR="00057CBA" w:rsidRPr="009736BA">
              <w:rPr>
                <w:b/>
                <w:bCs/>
                <w:iCs/>
                <w:sz w:val="20"/>
                <w:szCs w:val="20"/>
              </w:rPr>
              <w:t xml:space="preserve"> [-2,2]</w:t>
            </w:r>
          </w:p>
        </w:tc>
        <w:tc>
          <w:tcPr>
            <w:tcW w:w="2205" w:type="pct"/>
            <w:tcBorders>
              <w:top w:val="single" w:sz="2" w:space="0" w:color="auto"/>
              <w:left w:val="single" w:sz="2" w:space="0" w:color="auto"/>
              <w:bottom w:val="single" w:sz="2" w:space="0" w:color="auto"/>
              <w:right w:val="single" w:sz="2" w:space="0" w:color="auto"/>
            </w:tcBorders>
            <w:hideMark/>
          </w:tcPr>
          <w:p w14:paraId="41EE28E5" w14:textId="6CF891FF" w:rsidR="00057CBA" w:rsidRPr="009736BA" w:rsidRDefault="00B37D36">
            <w:pPr>
              <w:pStyle w:val="tablecopy"/>
              <w:jc w:val="center"/>
              <w:rPr>
                <w:b/>
                <w:bCs/>
                <w:iCs/>
                <w:sz w:val="20"/>
                <w:szCs w:val="20"/>
              </w:rPr>
            </w:pPr>
            <w:r w:rsidRPr="009736BA">
              <w:rPr>
                <w:b/>
                <w:bCs/>
                <w:iCs/>
                <w:sz w:val="20"/>
                <w:szCs w:val="20"/>
                <w:lang w:val="ru-RU"/>
              </w:rPr>
              <w:t>Правило</w:t>
            </w:r>
            <w:r w:rsidR="00057CBA" w:rsidRPr="009736BA">
              <w:rPr>
                <w:b/>
                <w:bCs/>
                <w:iCs/>
                <w:sz w:val="20"/>
                <w:szCs w:val="20"/>
              </w:rPr>
              <w:t xml:space="preserve"> </w:t>
            </w:r>
            <w:r w:rsidR="00984A02" w:rsidRPr="009736BA">
              <w:rPr>
                <w:b/>
                <w:bCs/>
                <w:iCs/>
                <w:sz w:val="20"/>
                <w:szCs w:val="20"/>
              </w:rPr>
              <w:t>II</w:t>
            </w:r>
            <w:r w:rsidR="00057CBA" w:rsidRPr="009736BA">
              <w:rPr>
                <w:b/>
                <w:bCs/>
                <w:iCs/>
                <w:sz w:val="20"/>
                <w:szCs w:val="20"/>
              </w:rPr>
              <w:t xml:space="preserve"> [-1.5,1.5]</w:t>
            </w:r>
          </w:p>
        </w:tc>
      </w:tr>
      <w:tr w:rsidR="00057CBA" w14:paraId="1A195BC8"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6066FCD5" w14:textId="77777777" w:rsidR="00057CBA" w:rsidRPr="00B37D36" w:rsidRDefault="00057CBA">
            <w:pPr>
              <w:pStyle w:val="tablecopy"/>
              <w:jc w:val="center"/>
              <w:rPr>
                <w:sz w:val="20"/>
                <w:szCs w:val="20"/>
              </w:rPr>
            </w:pPr>
            <w:r w:rsidRPr="00B37D36">
              <w:rPr>
                <w:sz w:val="20"/>
                <w:szCs w:val="20"/>
              </w:rPr>
              <w:t>4</w:t>
            </w:r>
          </w:p>
        </w:tc>
        <w:tc>
          <w:tcPr>
            <w:tcW w:w="2088" w:type="pct"/>
            <w:tcBorders>
              <w:top w:val="single" w:sz="2" w:space="0" w:color="auto"/>
              <w:left w:val="single" w:sz="2" w:space="0" w:color="auto"/>
              <w:bottom w:val="single" w:sz="2" w:space="0" w:color="auto"/>
              <w:right w:val="single" w:sz="2" w:space="0" w:color="auto"/>
            </w:tcBorders>
            <w:vAlign w:val="center"/>
            <w:hideMark/>
          </w:tcPr>
          <w:p w14:paraId="69FE6F69" w14:textId="77777777" w:rsidR="00057CBA" w:rsidRPr="00B37D36" w:rsidRDefault="00057CBA">
            <w:pPr>
              <w:pStyle w:val="tablecopy"/>
              <w:jc w:val="center"/>
              <w:rPr>
                <w:sz w:val="20"/>
                <w:szCs w:val="20"/>
              </w:rPr>
            </w:pPr>
            <w:r w:rsidRPr="00B37D36">
              <w:rPr>
                <w:color w:val="222222"/>
                <w:sz w:val="20"/>
                <w:szCs w:val="20"/>
                <w:shd w:val="clear" w:color="auto" w:fill="FFFFFF"/>
              </w:rPr>
              <w:t>(-2, -1, 0, 1, 2)</w:t>
            </w:r>
          </w:p>
        </w:tc>
        <w:tc>
          <w:tcPr>
            <w:tcW w:w="2205" w:type="pct"/>
            <w:tcBorders>
              <w:top w:val="single" w:sz="2" w:space="0" w:color="auto"/>
              <w:left w:val="single" w:sz="2" w:space="0" w:color="auto"/>
              <w:bottom w:val="single" w:sz="2" w:space="0" w:color="auto"/>
              <w:right w:val="single" w:sz="2" w:space="0" w:color="auto"/>
            </w:tcBorders>
            <w:vAlign w:val="center"/>
            <w:hideMark/>
          </w:tcPr>
          <w:p w14:paraId="61050EE5"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(-1.5, -0.5,</w:t>
            </w:r>
            <w:r w:rsidRPr="00B37D36">
              <w:rPr>
                <w:color w:val="222222"/>
                <w:sz w:val="20"/>
                <w:szCs w:val="20"/>
                <w:shd w:val="clear" w:color="auto" w:fill="FFFFFF"/>
                <w:lang w:val="ru-RU"/>
              </w:rPr>
              <w:t xml:space="preserve"> 0,</w:t>
            </w:r>
            <w:r w:rsidRPr="00B37D36">
              <w:rPr>
                <w:color w:val="222222"/>
                <w:sz w:val="20"/>
                <w:szCs w:val="20"/>
                <w:shd w:val="clear" w:color="auto" w:fill="FFFFFF"/>
              </w:rPr>
              <w:t xml:space="preserve"> 0.5, 1.5)</w:t>
            </w:r>
          </w:p>
        </w:tc>
      </w:tr>
      <w:tr w:rsidR="00057CBA" w14:paraId="3B68F509"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59E2D368" w14:textId="77777777" w:rsidR="00057CBA" w:rsidRPr="00B37D36" w:rsidRDefault="00057CBA">
            <w:pPr>
              <w:pStyle w:val="tablecopy"/>
              <w:jc w:val="center"/>
              <w:rPr>
                <w:sz w:val="20"/>
                <w:szCs w:val="20"/>
              </w:rPr>
            </w:pPr>
            <w:r w:rsidRPr="00B37D36">
              <w:rPr>
                <w:sz w:val="20"/>
                <w:szCs w:val="20"/>
              </w:rPr>
              <w:t>5</w:t>
            </w:r>
          </w:p>
        </w:tc>
        <w:tc>
          <w:tcPr>
            <w:tcW w:w="2088" w:type="pct"/>
            <w:tcBorders>
              <w:top w:val="single" w:sz="2" w:space="0" w:color="auto"/>
              <w:left w:val="single" w:sz="2" w:space="0" w:color="auto"/>
              <w:bottom w:val="single" w:sz="2" w:space="0" w:color="auto"/>
              <w:right w:val="single" w:sz="2" w:space="0" w:color="auto"/>
            </w:tcBorders>
            <w:vAlign w:val="center"/>
            <w:hideMark/>
          </w:tcPr>
          <w:p w14:paraId="6DD52F1F"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w:t>
            </w:r>
          </w:p>
        </w:tc>
        <w:tc>
          <w:tcPr>
            <w:tcW w:w="2205" w:type="pct"/>
            <w:tcBorders>
              <w:top w:val="single" w:sz="2" w:space="0" w:color="auto"/>
              <w:left w:val="single" w:sz="2" w:space="0" w:color="auto"/>
              <w:bottom w:val="single" w:sz="2" w:space="0" w:color="auto"/>
              <w:right w:val="single" w:sz="2" w:space="0" w:color="auto"/>
            </w:tcBorders>
            <w:vAlign w:val="center"/>
            <w:hideMark/>
          </w:tcPr>
          <w:p w14:paraId="267D9925"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(-1.5, -0.</w:t>
            </w:r>
            <w:r w:rsidRPr="00B37D36">
              <w:rPr>
                <w:color w:val="222222"/>
                <w:sz w:val="20"/>
                <w:szCs w:val="20"/>
                <w:shd w:val="clear" w:color="auto" w:fill="FFFFFF"/>
                <w:lang w:val="ru-RU"/>
              </w:rPr>
              <w:t>7</w:t>
            </w:r>
            <w:r w:rsidRPr="00B37D36">
              <w:rPr>
                <w:color w:val="222222"/>
                <w:sz w:val="20"/>
                <w:szCs w:val="20"/>
                <w:shd w:val="clear" w:color="auto" w:fill="FFFFFF"/>
              </w:rPr>
              <w:t>5, -0.</w:t>
            </w:r>
            <w:r w:rsidRPr="00B37D36">
              <w:rPr>
                <w:color w:val="222222"/>
                <w:sz w:val="20"/>
                <w:szCs w:val="20"/>
                <w:shd w:val="clear" w:color="auto" w:fill="FFFFFF"/>
                <w:lang w:val="ru-RU"/>
              </w:rPr>
              <w:t>2</w:t>
            </w:r>
            <w:r w:rsidRPr="00B37D36">
              <w:rPr>
                <w:color w:val="222222"/>
                <w:sz w:val="20"/>
                <w:szCs w:val="20"/>
                <w:shd w:val="clear" w:color="auto" w:fill="FFFFFF"/>
              </w:rPr>
              <w:t>5, 0.</w:t>
            </w:r>
            <w:r w:rsidRPr="00B37D36">
              <w:rPr>
                <w:color w:val="222222"/>
                <w:sz w:val="20"/>
                <w:szCs w:val="20"/>
                <w:shd w:val="clear" w:color="auto" w:fill="FFFFFF"/>
                <w:lang w:val="ru-RU"/>
              </w:rPr>
              <w:t>2</w:t>
            </w:r>
            <w:r w:rsidRPr="00B37D36">
              <w:rPr>
                <w:color w:val="222222"/>
                <w:sz w:val="20"/>
                <w:szCs w:val="20"/>
                <w:shd w:val="clear" w:color="auto" w:fill="FFFFFF"/>
              </w:rPr>
              <w:t>5, 0.</w:t>
            </w:r>
            <w:r w:rsidRPr="00B37D36">
              <w:rPr>
                <w:color w:val="222222"/>
                <w:sz w:val="20"/>
                <w:szCs w:val="20"/>
                <w:shd w:val="clear" w:color="auto" w:fill="FFFFFF"/>
                <w:lang w:val="ru-RU"/>
              </w:rPr>
              <w:t>7</w:t>
            </w:r>
            <w:r w:rsidRPr="00B37D36">
              <w:rPr>
                <w:color w:val="222222"/>
                <w:sz w:val="20"/>
                <w:szCs w:val="20"/>
                <w:shd w:val="clear" w:color="auto" w:fill="FFFFFF"/>
              </w:rPr>
              <w:t>5, 1.5)</w:t>
            </w:r>
          </w:p>
        </w:tc>
      </w:tr>
      <w:tr w:rsidR="00057CBA" w14:paraId="3AC0B7CD"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448D36E2" w14:textId="77777777" w:rsidR="00057CBA" w:rsidRPr="00B37D36" w:rsidRDefault="00057CBA">
            <w:pPr>
              <w:pStyle w:val="tablecopy"/>
              <w:jc w:val="center"/>
              <w:rPr>
                <w:sz w:val="20"/>
                <w:szCs w:val="20"/>
              </w:rPr>
            </w:pPr>
            <w:r w:rsidRPr="00B37D36">
              <w:rPr>
                <w:sz w:val="20"/>
                <w:szCs w:val="20"/>
              </w:rPr>
              <w:t>6</w:t>
            </w:r>
          </w:p>
        </w:tc>
        <w:tc>
          <w:tcPr>
            <w:tcW w:w="2088" w:type="pct"/>
            <w:tcBorders>
              <w:top w:val="single" w:sz="2" w:space="0" w:color="auto"/>
              <w:left w:val="single" w:sz="2" w:space="0" w:color="auto"/>
              <w:bottom w:val="single" w:sz="2" w:space="0" w:color="auto"/>
              <w:right w:val="single" w:sz="2" w:space="0" w:color="auto"/>
            </w:tcBorders>
            <w:vAlign w:val="center"/>
            <w:hideMark/>
          </w:tcPr>
          <w:p w14:paraId="787F430E"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(-2, -1, -0.5 , 0, 0.5, 1, 2)</w:t>
            </w:r>
          </w:p>
        </w:tc>
        <w:tc>
          <w:tcPr>
            <w:tcW w:w="2205" w:type="pct"/>
            <w:tcBorders>
              <w:top w:val="single" w:sz="2" w:space="0" w:color="auto"/>
              <w:left w:val="single" w:sz="2" w:space="0" w:color="auto"/>
              <w:bottom w:val="single" w:sz="2" w:space="0" w:color="auto"/>
              <w:right w:val="single" w:sz="2" w:space="0" w:color="auto"/>
            </w:tcBorders>
            <w:vAlign w:val="center"/>
            <w:hideMark/>
          </w:tcPr>
          <w:p w14:paraId="453C70D0"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(-1.5, -0.</w:t>
            </w:r>
            <w:r w:rsidRPr="00B37D36">
              <w:rPr>
                <w:color w:val="222222"/>
                <w:sz w:val="20"/>
                <w:szCs w:val="20"/>
                <w:shd w:val="clear" w:color="auto" w:fill="FFFFFF"/>
                <w:lang w:val="ru-RU"/>
              </w:rPr>
              <w:t>7</w:t>
            </w:r>
            <w:r w:rsidRPr="00B37D36">
              <w:rPr>
                <w:color w:val="222222"/>
                <w:sz w:val="20"/>
                <w:szCs w:val="20"/>
                <w:shd w:val="clear" w:color="auto" w:fill="FFFFFF"/>
              </w:rPr>
              <w:t>5, -0.</w:t>
            </w:r>
            <w:r w:rsidRPr="00B37D36">
              <w:rPr>
                <w:color w:val="222222"/>
                <w:sz w:val="20"/>
                <w:szCs w:val="20"/>
                <w:shd w:val="clear" w:color="auto" w:fill="FFFFFF"/>
                <w:lang w:val="ru-RU"/>
              </w:rPr>
              <w:t>2</w:t>
            </w:r>
            <w:r w:rsidRPr="00B37D36">
              <w:rPr>
                <w:color w:val="222222"/>
                <w:sz w:val="20"/>
                <w:szCs w:val="20"/>
                <w:shd w:val="clear" w:color="auto" w:fill="FFFFFF"/>
              </w:rPr>
              <w:t xml:space="preserve">5, </w:t>
            </w:r>
            <w:r w:rsidRPr="00B37D36">
              <w:rPr>
                <w:color w:val="222222"/>
                <w:sz w:val="20"/>
                <w:szCs w:val="20"/>
                <w:shd w:val="clear" w:color="auto" w:fill="FFFFFF"/>
                <w:lang w:val="ru-RU"/>
              </w:rPr>
              <w:t xml:space="preserve">0, </w:t>
            </w:r>
            <w:r w:rsidRPr="00B37D36">
              <w:rPr>
                <w:color w:val="222222"/>
                <w:sz w:val="20"/>
                <w:szCs w:val="20"/>
                <w:shd w:val="clear" w:color="auto" w:fill="FFFFFF"/>
              </w:rPr>
              <w:t>0.</w:t>
            </w:r>
            <w:r w:rsidRPr="00B37D36">
              <w:rPr>
                <w:color w:val="222222"/>
                <w:sz w:val="20"/>
                <w:szCs w:val="20"/>
                <w:shd w:val="clear" w:color="auto" w:fill="FFFFFF"/>
                <w:lang w:val="ru-RU"/>
              </w:rPr>
              <w:t>2</w:t>
            </w:r>
            <w:r w:rsidRPr="00B37D36">
              <w:rPr>
                <w:color w:val="222222"/>
                <w:sz w:val="20"/>
                <w:szCs w:val="20"/>
                <w:shd w:val="clear" w:color="auto" w:fill="FFFFFF"/>
              </w:rPr>
              <w:t>5, 0.</w:t>
            </w:r>
            <w:r w:rsidRPr="00B37D36">
              <w:rPr>
                <w:color w:val="222222"/>
                <w:sz w:val="20"/>
                <w:szCs w:val="20"/>
                <w:shd w:val="clear" w:color="auto" w:fill="FFFFFF"/>
                <w:lang w:val="ru-RU"/>
              </w:rPr>
              <w:t>7</w:t>
            </w:r>
            <w:r w:rsidRPr="00B37D36">
              <w:rPr>
                <w:color w:val="222222"/>
                <w:sz w:val="20"/>
                <w:szCs w:val="20"/>
                <w:shd w:val="clear" w:color="auto" w:fill="FFFFFF"/>
              </w:rPr>
              <w:t>5, 1.5)</w:t>
            </w:r>
          </w:p>
        </w:tc>
      </w:tr>
      <w:tr w:rsidR="00057CBA" w14:paraId="7D1FC498"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0E57FDF4" w14:textId="77777777" w:rsidR="00057CBA" w:rsidRPr="00B37D36" w:rsidRDefault="00057CBA">
            <w:pPr>
              <w:pStyle w:val="tablecopy"/>
              <w:jc w:val="center"/>
              <w:rPr>
                <w:sz w:val="20"/>
                <w:szCs w:val="20"/>
              </w:rPr>
            </w:pPr>
            <w:r w:rsidRPr="00B37D36">
              <w:rPr>
                <w:sz w:val="20"/>
                <w:szCs w:val="20"/>
              </w:rPr>
              <w:t>7</w:t>
            </w:r>
          </w:p>
        </w:tc>
        <w:tc>
          <w:tcPr>
            <w:tcW w:w="2088" w:type="pct"/>
            <w:tcBorders>
              <w:top w:val="single" w:sz="2" w:space="0" w:color="auto"/>
              <w:left w:val="single" w:sz="2" w:space="0" w:color="auto"/>
              <w:bottom w:val="single" w:sz="2" w:space="0" w:color="auto"/>
              <w:right w:val="single" w:sz="2" w:space="0" w:color="auto"/>
            </w:tcBorders>
            <w:vAlign w:val="center"/>
            <w:hideMark/>
          </w:tcPr>
          <w:p w14:paraId="60B6423F"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w:t>
            </w:r>
          </w:p>
        </w:tc>
        <w:tc>
          <w:tcPr>
            <w:tcW w:w="2205" w:type="pct"/>
            <w:tcBorders>
              <w:top w:val="single" w:sz="2" w:space="0" w:color="auto"/>
              <w:left w:val="single" w:sz="2" w:space="0" w:color="auto"/>
              <w:bottom w:val="single" w:sz="2" w:space="0" w:color="auto"/>
              <w:right w:val="single" w:sz="2" w:space="0" w:color="auto"/>
            </w:tcBorders>
            <w:vAlign w:val="center"/>
            <w:hideMark/>
          </w:tcPr>
          <w:p w14:paraId="4B18451A" w14:textId="77777777" w:rsidR="00057CBA" w:rsidRPr="00B37D36" w:rsidRDefault="00057CBA">
            <w:pPr>
              <w:pStyle w:val="tablecopy"/>
              <w:ind w:left="12" w:right="-40"/>
              <w:jc w:val="center"/>
              <w:rPr>
                <w:color w:val="222222"/>
                <w:sz w:val="20"/>
                <w:szCs w:val="20"/>
                <w:shd w:val="clear" w:color="auto" w:fill="FFFFFF"/>
              </w:rPr>
            </w:pPr>
            <w:r w:rsidRPr="00B37D36">
              <w:rPr>
                <w:color w:val="222222"/>
                <w:sz w:val="20"/>
                <w:szCs w:val="20"/>
                <w:shd w:val="clear" w:color="auto" w:fill="FFFFFF"/>
              </w:rPr>
              <w:t>(-1.5, -1.0, -0.6, -0.2, 0.2, 0.6, 1.</w:t>
            </w:r>
            <w:r w:rsidRPr="00B37D36">
              <w:rPr>
                <w:color w:val="222222"/>
                <w:sz w:val="20"/>
                <w:szCs w:val="20"/>
                <w:shd w:val="clear" w:color="auto" w:fill="FFFFFF"/>
                <w:lang w:val="ru-RU"/>
              </w:rPr>
              <w:t>0,</w:t>
            </w:r>
            <w:r w:rsidRPr="00B37D36">
              <w:rPr>
                <w:color w:val="222222"/>
                <w:sz w:val="20"/>
                <w:szCs w:val="20"/>
                <w:shd w:val="clear" w:color="auto" w:fill="FFFFFF"/>
              </w:rPr>
              <w:t xml:space="preserve"> 1.5)</w:t>
            </w:r>
          </w:p>
        </w:tc>
      </w:tr>
      <w:tr w:rsidR="00057CBA" w14:paraId="6C444F83"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46C5E65E" w14:textId="77777777" w:rsidR="00057CBA" w:rsidRPr="00B37D36" w:rsidRDefault="00057CBA">
            <w:pPr>
              <w:pStyle w:val="tablecopy"/>
              <w:jc w:val="center"/>
              <w:rPr>
                <w:sz w:val="20"/>
                <w:szCs w:val="20"/>
              </w:rPr>
            </w:pPr>
            <w:r w:rsidRPr="00B37D36">
              <w:rPr>
                <w:sz w:val="20"/>
                <w:szCs w:val="20"/>
              </w:rPr>
              <w:t>8</w:t>
            </w:r>
          </w:p>
        </w:tc>
        <w:tc>
          <w:tcPr>
            <w:tcW w:w="2088" w:type="pct"/>
            <w:tcBorders>
              <w:top w:val="single" w:sz="2" w:space="0" w:color="auto"/>
              <w:left w:val="single" w:sz="2" w:space="0" w:color="auto"/>
              <w:bottom w:val="single" w:sz="2" w:space="0" w:color="auto"/>
              <w:right w:val="single" w:sz="2" w:space="0" w:color="auto"/>
            </w:tcBorders>
            <w:vAlign w:val="center"/>
            <w:hideMark/>
          </w:tcPr>
          <w:p w14:paraId="31237466"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(-2, -1.5, -1, 0.5, 0, 0.5, 1, 1.5, 2)</w:t>
            </w:r>
          </w:p>
        </w:tc>
        <w:tc>
          <w:tcPr>
            <w:tcW w:w="2205" w:type="pct"/>
            <w:tcBorders>
              <w:top w:val="single" w:sz="2" w:space="0" w:color="auto"/>
              <w:left w:val="single" w:sz="2" w:space="0" w:color="auto"/>
              <w:bottom w:val="single" w:sz="2" w:space="0" w:color="auto"/>
              <w:right w:val="single" w:sz="2" w:space="0" w:color="auto"/>
            </w:tcBorders>
            <w:vAlign w:val="center"/>
            <w:hideMark/>
          </w:tcPr>
          <w:p w14:paraId="38353523"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(-1.5, -1.0, -0.6, -0.2,</w:t>
            </w:r>
            <w:r w:rsidRPr="00B37D36">
              <w:rPr>
                <w:color w:val="222222"/>
                <w:sz w:val="20"/>
                <w:szCs w:val="20"/>
                <w:shd w:val="clear" w:color="auto" w:fill="FFFFFF"/>
                <w:lang w:val="ru-RU"/>
              </w:rPr>
              <w:t xml:space="preserve"> 0,</w:t>
            </w:r>
            <w:r w:rsidRPr="00B37D36">
              <w:rPr>
                <w:color w:val="222222"/>
                <w:sz w:val="20"/>
                <w:szCs w:val="20"/>
                <w:shd w:val="clear" w:color="auto" w:fill="FFFFFF"/>
              </w:rPr>
              <w:t xml:space="preserve"> 0.2, 0.6, 1.</w:t>
            </w:r>
            <w:r w:rsidRPr="00B37D36">
              <w:rPr>
                <w:color w:val="222222"/>
                <w:sz w:val="20"/>
                <w:szCs w:val="20"/>
                <w:shd w:val="clear" w:color="auto" w:fill="FFFFFF"/>
                <w:lang w:val="ru-RU"/>
              </w:rPr>
              <w:t>0,</w:t>
            </w:r>
            <w:r w:rsidRPr="00B37D36">
              <w:rPr>
                <w:color w:val="222222"/>
                <w:sz w:val="20"/>
                <w:szCs w:val="20"/>
                <w:shd w:val="clear" w:color="auto" w:fill="FFFFFF"/>
              </w:rPr>
              <w:t xml:space="preserve"> 1.5)</w:t>
            </w:r>
          </w:p>
        </w:tc>
      </w:tr>
      <w:tr w:rsidR="00057CBA" w14:paraId="54B8D22E" w14:textId="77777777" w:rsidTr="00B37D36">
        <w:trPr>
          <w:trHeight w:val="320"/>
        </w:trPr>
        <w:tc>
          <w:tcPr>
            <w:tcW w:w="707" w:type="pct"/>
            <w:tcBorders>
              <w:top w:val="single" w:sz="2" w:space="0" w:color="auto"/>
              <w:left w:val="single" w:sz="2" w:space="0" w:color="auto"/>
              <w:bottom w:val="single" w:sz="2" w:space="0" w:color="auto"/>
              <w:right w:val="single" w:sz="2" w:space="0" w:color="auto"/>
            </w:tcBorders>
            <w:vAlign w:val="center"/>
            <w:hideMark/>
          </w:tcPr>
          <w:p w14:paraId="13AB3F97" w14:textId="77777777" w:rsidR="00057CBA" w:rsidRPr="00B37D36" w:rsidRDefault="00057CBA">
            <w:pPr>
              <w:pStyle w:val="tablecopy"/>
              <w:jc w:val="center"/>
              <w:rPr>
                <w:sz w:val="20"/>
                <w:szCs w:val="20"/>
              </w:rPr>
            </w:pPr>
            <w:r w:rsidRPr="00B37D36">
              <w:rPr>
                <w:sz w:val="20"/>
                <w:szCs w:val="20"/>
              </w:rPr>
              <w:t>10</w:t>
            </w:r>
          </w:p>
        </w:tc>
        <w:tc>
          <w:tcPr>
            <w:tcW w:w="2088" w:type="pct"/>
            <w:tcBorders>
              <w:top w:val="single" w:sz="2" w:space="0" w:color="auto"/>
              <w:left w:val="single" w:sz="2" w:space="0" w:color="auto"/>
              <w:bottom w:val="single" w:sz="2" w:space="0" w:color="auto"/>
              <w:right w:val="single" w:sz="2" w:space="0" w:color="auto"/>
            </w:tcBorders>
            <w:vAlign w:val="center"/>
            <w:hideMark/>
          </w:tcPr>
          <w:p w14:paraId="2BB34605"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(-2, -1.5, -1, -0.5, -0.25, 0, 0.25,  0.5,  1, 1.5, 2)</w:t>
            </w:r>
          </w:p>
        </w:tc>
        <w:tc>
          <w:tcPr>
            <w:tcW w:w="2205" w:type="pct"/>
            <w:tcBorders>
              <w:top w:val="single" w:sz="2" w:space="0" w:color="auto"/>
              <w:left w:val="single" w:sz="2" w:space="0" w:color="auto"/>
              <w:bottom w:val="single" w:sz="2" w:space="0" w:color="auto"/>
              <w:right w:val="single" w:sz="2" w:space="0" w:color="auto"/>
            </w:tcBorders>
            <w:vAlign w:val="center"/>
            <w:hideMark/>
          </w:tcPr>
          <w:p w14:paraId="1791F035" w14:textId="77777777" w:rsidR="00057CBA" w:rsidRPr="00B37D36" w:rsidRDefault="00057CBA">
            <w:pPr>
              <w:pStyle w:val="tablecopy"/>
              <w:jc w:val="center"/>
              <w:rPr>
                <w:color w:val="222222"/>
                <w:sz w:val="20"/>
                <w:szCs w:val="20"/>
                <w:shd w:val="clear" w:color="auto" w:fill="FFFFFF"/>
              </w:rPr>
            </w:pPr>
            <w:r w:rsidRPr="00B37D36">
              <w:rPr>
                <w:color w:val="222222"/>
                <w:sz w:val="20"/>
                <w:szCs w:val="20"/>
                <w:shd w:val="clear" w:color="auto" w:fill="FFFFFF"/>
              </w:rPr>
              <w:t>-</w:t>
            </w:r>
          </w:p>
        </w:tc>
      </w:tr>
    </w:tbl>
    <w:p w14:paraId="4870E863" w14:textId="4A583BC3" w:rsidR="00124FFA" w:rsidRDefault="00DE6CDD" w:rsidP="00053E38">
      <w:pPr>
        <w:pStyle w:val="O"/>
        <w:spacing w:before="240"/>
      </w:pPr>
      <w:r>
        <w:t xml:space="preserve">Аргументы в пользу правил, предложенных в </w:t>
      </w:r>
      <w:r w:rsidR="00074F07">
        <w:t>т</w:t>
      </w:r>
      <w:r>
        <w:t xml:space="preserve">аблице </w:t>
      </w:r>
      <w:r w:rsidR="00124FFA">
        <w:t>1</w:t>
      </w:r>
      <w:r w:rsidR="00074F07">
        <w:t>1</w:t>
      </w:r>
      <w:r>
        <w:t xml:space="preserve">, следующие: </w:t>
      </w:r>
    </w:p>
    <w:p w14:paraId="66A92E68" w14:textId="0870F768" w:rsidR="00124FFA" w:rsidRPr="001235CF" w:rsidRDefault="00DE6CDD" w:rsidP="001235CF">
      <w:pPr>
        <w:pStyle w:val="O"/>
      </w:pPr>
      <w:r w:rsidRPr="001235CF">
        <w:t xml:space="preserve">Правило </w:t>
      </w:r>
      <w:r w:rsidR="00984A02" w:rsidRPr="001235CF">
        <w:t>I</w:t>
      </w:r>
      <w:r w:rsidRPr="001235CF">
        <w:t>. Квантование в пределах [-2</w:t>
      </w:r>
      <w:r w:rsidR="00586A28" w:rsidRPr="001235CF">
        <w:t>σ</w:t>
      </w:r>
      <w:r w:rsidRPr="001235CF">
        <w:t>, 2</w:t>
      </w:r>
      <w:r w:rsidR="00586A28" w:rsidRPr="001235CF">
        <w:t>σ</w:t>
      </w:r>
      <w:r w:rsidRPr="001235CF">
        <w:t>]. Для NDVI</w:t>
      </w:r>
      <w:r w:rsidRPr="001235CF">
        <w:rPr>
          <w:vertAlign w:val="subscript"/>
        </w:rPr>
        <w:t>T</w:t>
      </w:r>
      <w:r w:rsidR="001C36CE" w:rsidRPr="001235CF">
        <w:t xml:space="preserve">, </w:t>
      </w:r>
      <w:r w:rsidRPr="001235CF">
        <w:t>в условиях смещения пика гистограммы вправо более чем на 1</w:t>
      </w:r>
      <w:r w:rsidR="00586A28" w:rsidRPr="001235CF">
        <w:t>σ</w:t>
      </w:r>
      <w:r w:rsidR="001C36CE" w:rsidRPr="001235CF">
        <w:t xml:space="preserve">, уже была достигнута </w:t>
      </w:r>
      <w:r w:rsidR="00586A28" w:rsidRPr="001235CF">
        <w:t>н</w:t>
      </w:r>
      <w:r w:rsidRPr="001235CF">
        <w:t>ебольшая</w:t>
      </w:r>
      <w:r w:rsidR="001C36CE" w:rsidRPr="001235CF">
        <w:t xml:space="preserve"> ошибка в</w:t>
      </w:r>
      <w:r w:rsidRPr="001235CF">
        <w:t xml:space="preserve"> 0</w:t>
      </w:r>
      <w:r w:rsidR="00586A28" w:rsidRPr="001235CF">
        <w:t>.</w:t>
      </w:r>
      <w:r w:rsidRPr="001235CF">
        <w:t>7 суток на текущих 4 бинах</w:t>
      </w:r>
      <w:r w:rsidR="001C36CE" w:rsidRPr="001235CF">
        <w:t xml:space="preserve"> </w:t>
      </w:r>
      <w:r w:rsidR="002D20AB">
        <w:t>(</w:t>
      </w:r>
      <w:r w:rsidRPr="001235CF">
        <w:t>-2,-1</w:t>
      </w:r>
      <w:r w:rsidR="002D20AB" w:rsidRPr="002D20AB">
        <w:t>,</w:t>
      </w:r>
      <w:r w:rsidRPr="001235CF">
        <w:t>0,1</w:t>
      </w:r>
      <w:r w:rsidR="00586A28" w:rsidRPr="001235CF">
        <w:t>,</w:t>
      </w:r>
      <w:r w:rsidRPr="001235CF">
        <w:t xml:space="preserve">2). Разделение интервалов сделает регрессор более чувствительным к первым дням засухи и уменьшит общую ошибку. </w:t>
      </w:r>
      <w:r w:rsidR="002D20AB">
        <w:t>Ожидается</w:t>
      </w:r>
      <w:r w:rsidRPr="001235CF">
        <w:t>, что 10</w:t>
      </w:r>
      <w:r w:rsidR="00124FFA" w:rsidRPr="001235CF">
        <w:t xml:space="preserve"> </w:t>
      </w:r>
      <w:r w:rsidR="00586A28" w:rsidRPr="001235CF">
        <w:t>уровней</w:t>
      </w:r>
      <w:r w:rsidRPr="001235CF">
        <w:t xml:space="preserve"> б</w:t>
      </w:r>
      <w:r w:rsidR="00586A28" w:rsidRPr="001235CF">
        <w:t>удут</w:t>
      </w:r>
      <w:r w:rsidRPr="001235CF">
        <w:t xml:space="preserve"> лучшими по точности. </w:t>
      </w:r>
    </w:p>
    <w:p w14:paraId="602DF489" w14:textId="16D2A629" w:rsidR="001C36CE" w:rsidRPr="00D65B88" w:rsidRDefault="00DE6CDD" w:rsidP="001235CF">
      <w:pPr>
        <w:pStyle w:val="O"/>
        <w:rPr>
          <w:color w:val="auto"/>
        </w:rPr>
      </w:pPr>
      <w:r w:rsidRPr="00D65B88">
        <w:rPr>
          <w:color w:val="auto"/>
        </w:rPr>
        <w:t xml:space="preserve">Правило </w:t>
      </w:r>
      <w:r w:rsidR="00984A02" w:rsidRPr="00D65B88">
        <w:rPr>
          <w:color w:val="auto"/>
        </w:rPr>
        <w:t>II</w:t>
      </w:r>
      <w:r w:rsidRPr="00D65B88">
        <w:rPr>
          <w:color w:val="auto"/>
        </w:rPr>
        <w:t>. Квантование в пределах [-1.5</w:t>
      </w:r>
      <w:r w:rsidR="001C36CE" w:rsidRPr="00D65B88">
        <w:rPr>
          <w:color w:val="auto"/>
        </w:rPr>
        <w:t>σ</w:t>
      </w:r>
      <w:r w:rsidRPr="00D65B88">
        <w:rPr>
          <w:color w:val="auto"/>
        </w:rPr>
        <w:t>, 1.5</w:t>
      </w:r>
      <w:r w:rsidR="001C36CE" w:rsidRPr="00D65B88">
        <w:rPr>
          <w:color w:val="auto"/>
        </w:rPr>
        <w:t>σ</w:t>
      </w:r>
      <w:r w:rsidRPr="00D65B88">
        <w:rPr>
          <w:color w:val="auto"/>
        </w:rPr>
        <w:t>]. Более ориентирован на NDVI</w:t>
      </w:r>
      <w:r w:rsidRPr="00D65B88">
        <w:rPr>
          <w:color w:val="auto"/>
          <w:vertAlign w:val="subscript"/>
        </w:rPr>
        <w:t>G</w:t>
      </w:r>
      <w:r w:rsidRPr="00D65B88">
        <w:rPr>
          <w:color w:val="auto"/>
        </w:rPr>
        <w:t>, распределение гистограмм у которого уже, чем у NDVI</w:t>
      </w:r>
      <w:r w:rsidRPr="00D65B88">
        <w:rPr>
          <w:color w:val="auto"/>
          <w:vertAlign w:val="subscript"/>
        </w:rPr>
        <w:t>T</w:t>
      </w:r>
      <w:r w:rsidRPr="00D65B88">
        <w:rPr>
          <w:color w:val="auto"/>
        </w:rPr>
        <w:t>, а гистограммы во время засухи имеют смещение пика влево в пределах 0,5</w:t>
      </w:r>
      <w:r w:rsidR="001C36CE" w:rsidRPr="00D65B88">
        <w:rPr>
          <w:color w:val="auto"/>
        </w:rPr>
        <w:t>σ</w:t>
      </w:r>
      <w:r w:rsidRPr="00D65B88">
        <w:rPr>
          <w:color w:val="auto"/>
        </w:rPr>
        <w:t xml:space="preserve">. Наиболее заметные изменения происходят в </w:t>
      </w:r>
      <w:r w:rsidR="001C36CE" w:rsidRPr="00D65B88">
        <w:rPr>
          <w:color w:val="auto"/>
        </w:rPr>
        <w:t>промежутке</w:t>
      </w:r>
      <w:r w:rsidRPr="00D65B88">
        <w:rPr>
          <w:color w:val="auto"/>
        </w:rPr>
        <w:t xml:space="preserve"> [-1</w:t>
      </w:r>
      <w:r w:rsidR="001C36CE" w:rsidRPr="00D65B88">
        <w:rPr>
          <w:color w:val="auto"/>
        </w:rPr>
        <w:t>σ</w:t>
      </w:r>
      <w:r w:rsidRPr="00D65B88">
        <w:rPr>
          <w:color w:val="auto"/>
        </w:rPr>
        <w:t>, 0]. При разделении этого интервала и его окрестности можно ожидать уменьшения ошибки регрессора.</w:t>
      </w:r>
    </w:p>
    <w:p w14:paraId="5D310DB4" w14:textId="155375C0" w:rsidR="00DE6CDD" w:rsidRPr="00D65B88" w:rsidRDefault="00DE6CDD" w:rsidP="00333544">
      <w:pPr>
        <w:pStyle w:val="O"/>
        <w:rPr>
          <w:color w:val="auto"/>
        </w:rPr>
      </w:pPr>
      <w:r w:rsidRPr="00D65B88">
        <w:rPr>
          <w:color w:val="auto"/>
        </w:rPr>
        <w:t xml:space="preserve">При использовании правила </w:t>
      </w:r>
      <w:r w:rsidR="00984A02" w:rsidRPr="00D65B88">
        <w:rPr>
          <w:color w:val="auto"/>
        </w:rPr>
        <w:t>I</w:t>
      </w:r>
      <w:r w:rsidRPr="00D65B88">
        <w:rPr>
          <w:color w:val="auto"/>
        </w:rPr>
        <w:t xml:space="preserve"> для NDVI</w:t>
      </w:r>
      <w:r w:rsidRPr="00D65B88">
        <w:rPr>
          <w:color w:val="auto"/>
          <w:vertAlign w:val="subscript"/>
        </w:rPr>
        <w:t>T</w:t>
      </w:r>
      <w:r w:rsidRPr="00D65B88">
        <w:rPr>
          <w:color w:val="auto"/>
        </w:rPr>
        <w:t xml:space="preserve"> результат оптимизации SLP</w:t>
      </w:r>
      <w:r w:rsidRPr="00D65B88">
        <w:rPr>
          <w:color w:val="auto"/>
          <w:vertAlign w:val="subscript"/>
        </w:rPr>
        <w:t>R</w:t>
      </w:r>
      <w:r w:rsidRPr="00D65B88">
        <w:rPr>
          <w:color w:val="auto"/>
        </w:rPr>
        <w:t>(N) как по L, так и по комбинациям групп функций при каждом значении N показан на рис</w:t>
      </w:r>
      <w:r w:rsidR="00053E38" w:rsidRPr="00D65B88">
        <w:rPr>
          <w:color w:val="auto"/>
        </w:rPr>
        <w:t>.</w:t>
      </w:r>
      <w:r w:rsidRPr="00D65B88">
        <w:rPr>
          <w:color w:val="auto"/>
        </w:rPr>
        <w:t xml:space="preserve"> </w:t>
      </w:r>
      <w:r w:rsidR="00984A02" w:rsidRPr="00D65B88">
        <w:rPr>
          <w:color w:val="auto"/>
        </w:rPr>
        <w:t>33</w:t>
      </w:r>
      <w:r w:rsidR="00333544">
        <w:rPr>
          <w:color w:val="auto"/>
          <w:lang w:val="en-US"/>
        </w:rPr>
        <w:t>a</w:t>
      </w:r>
      <w:r w:rsidRPr="00D65B88">
        <w:rPr>
          <w:color w:val="auto"/>
        </w:rPr>
        <w:t>.</w:t>
      </w:r>
      <w:r w:rsidR="00984A02" w:rsidRPr="00D65B88">
        <w:rPr>
          <w:color w:val="auto"/>
        </w:rPr>
        <w:t xml:space="preserve"> </w:t>
      </w:r>
      <w:r w:rsidRPr="00D65B88">
        <w:rPr>
          <w:color w:val="auto"/>
        </w:rPr>
        <w:t>Минимальное RMSE, равное 0</w:t>
      </w:r>
      <w:r w:rsidR="001C36CE" w:rsidRPr="00D65B88">
        <w:rPr>
          <w:color w:val="auto"/>
        </w:rPr>
        <w:t>.</w:t>
      </w:r>
      <w:r w:rsidRPr="00D65B88">
        <w:rPr>
          <w:color w:val="auto"/>
        </w:rPr>
        <w:t>61, было достигнуто при L=10 с использованием группы функций STAT+HIST для двух значений N=3</w:t>
      </w:r>
      <w:r w:rsidR="00984A02" w:rsidRPr="00D65B88">
        <w:rPr>
          <w:color w:val="auto"/>
        </w:rPr>
        <w:t xml:space="preserve">, </w:t>
      </w:r>
      <w:r w:rsidRPr="00D65B88">
        <w:rPr>
          <w:color w:val="auto"/>
        </w:rPr>
        <w:t xml:space="preserve">8 одновременно. Использование </w:t>
      </w:r>
      <w:r w:rsidR="00984A02" w:rsidRPr="00D65B88">
        <w:rPr>
          <w:color w:val="auto"/>
        </w:rPr>
        <w:t>п</w:t>
      </w:r>
      <w:r w:rsidR="001C36CE" w:rsidRPr="00D65B88">
        <w:rPr>
          <w:color w:val="auto"/>
        </w:rPr>
        <w:t xml:space="preserve">равила </w:t>
      </w:r>
      <w:r w:rsidR="00984A02" w:rsidRPr="00D65B88">
        <w:rPr>
          <w:color w:val="auto"/>
        </w:rPr>
        <w:t>I</w:t>
      </w:r>
      <w:r w:rsidRPr="00D65B88">
        <w:rPr>
          <w:color w:val="auto"/>
        </w:rPr>
        <w:t xml:space="preserve"> для NDVI</w:t>
      </w:r>
      <w:r w:rsidRPr="00D65B88">
        <w:rPr>
          <w:color w:val="auto"/>
          <w:vertAlign w:val="subscript"/>
        </w:rPr>
        <w:t>G</w:t>
      </w:r>
      <w:r w:rsidRPr="00D65B88">
        <w:rPr>
          <w:color w:val="auto"/>
        </w:rPr>
        <w:t xml:space="preserve"> </w:t>
      </w:r>
      <w:r w:rsidR="00D65B88" w:rsidRPr="00D65B88">
        <w:rPr>
          <w:color w:val="auto"/>
        </w:rPr>
        <w:t>(рис. 33</w:t>
      </w:r>
      <w:r w:rsidR="00D65B88" w:rsidRPr="00D65B88">
        <w:rPr>
          <w:color w:val="auto"/>
          <w:lang w:val="en-US"/>
        </w:rPr>
        <w:t>b</w:t>
      </w:r>
      <w:r w:rsidR="00D65B88" w:rsidRPr="00D65B88">
        <w:rPr>
          <w:color w:val="auto"/>
        </w:rPr>
        <w:t xml:space="preserve">) </w:t>
      </w:r>
      <w:r w:rsidRPr="00D65B88">
        <w:rPr>
          <w:color w:val="auto"/>
        </w:rPr>
        <w:t>дало снижение RMSE с 3</w:t>
      </w:r>
      <w:r w:rsidR="001C36CE" w:rsidRPr="00D65B88">
        <w:rPr>
          <w:color w:val="auto"/>
        </w:rPr>
        <w:t>.</w:t>
      </w:r>
      <w:r w:rsidRPr="00D65B88">
        <w:rPr>
          <w:color w:val="auto"/>
        </w:rPr>
        <w:t>1 до 2</w:t>
      </w:r>
      <w:r w:rsidR="001C36CE" w:rsidRPr="00D65B88">
        <w:rPr>
          <w:color w:val="auto"/>
        </w:rPr>
        <w:t>.</w:t>
      </w:r>
      <w:r w:rsidRPr="00D65B88">
        <w:rPr>
          <w:color w:val="auto"/>
        </w:rPr>
        <w:t xml:space="preserve">83, также с L=10, но уже с группой функций GLCM и только одним минимумом для </w:t>
      </w:r>
      <w:proofErr w:type="gramStart"/>
      <w:r w:rsidRPr="00D65B88">
        <w:rPr>
          <w:color w:val="auto"/>
        </w:rPr>
        <w:t>SLP</w:t>
      </w:r>
      <w:r w:rsidRPr="00D65B88">
        <w:rPr>
          <w:color w:val="auto"/>
          <w:vertAlign w:val="subscript"/>
        </w:rPr>
        <w:t>R</w:t>
      </w:r>
      <w:r w:rsidRPr="00D65B88">
        <w:rPr>
          <w:color w:val="auto"/>
        </w:rPr>
        <w:t>(</w:t>
      </w:r>
      <w:proofErr w:type="gramEnd"/>
      <w:r w:rsidRPr="00D65B88">
        <w:rPr>
          <w:color w:val="auto"/>
        </w:rPr>
        <w:t>1). Это несколько менее важно, чем улучшения для NDVI</w:t>
      </w:r>
      <w:r w:rsidRPr="00D65B88">
        <w:rPr>
          <w:color w:val="auto"/>
          <w:vertAlign w:val="subscript"/>
        </w:rPr>
        <w:t>T</w:t>
      </w:r>
      <w:r w:rsidRPr="00D65B88">
        <w:rPr>
          <w:color w:val="auto"/>
        </w:rPr>
        <w:t xml:space="preserve">.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9"/>
        <w:gridCol w:w="4819"/>
      </w:tblGrid>
      <w:tr w:rsidR="00932920" w14:paraId="4321F48F" w14:textId="77777777" w:rsidTr="00864709">
        <w:trPr>
          <w:trHeight w:val="2330"/>
        </w:trPr>
        <w:tc>
          <w:tcPr>
            <w:tcW w:w="4819" w:type="dxa"/>
            <w:shd w:val="clear" w:color="auto" w:fill="auto"/>
          </w:tcPr>
          <w:p w14:paraId="52FF84B8" w14:textId="5334B760" w:rsidR="00984A02" w:rsidRDefault="00932920" w:rsidP="001873B5">
            <w:pPr>
              <w:pStyle w:val="O"/>
              <w:spacing w:before="120" w:line="240" w:lineRule="auto"/>
              <w:ind w:firstLine="0"/>
              <w:jc w:val="center"/>
            </w:pPr>
            <w:r>
              <w:rPr>
                <w:noProof/>
                <w:lang w:val="en-US" w:eastAsia="en-US"/>
              </w:rPr>
              <mc:AlternateContent>
                <mc:Choice Requires="wps">
                  <w:drawing>
                    <wp:anchor distT="45720" distB="45720" distL="114300" distR="114300" simplePos="0" relativeHeight="251659264" behindDoc="0" locked="0" layoutInCell="1" allowOverlap="1" wp14:anchorId="33470F22" wp14:editId="5857715E">
                      <wp:simplePos x="0" y="0"/>
                      <wp:positionH relativeFrom="column">
                        <wp:posOffset>1983740</wp:posOffset>
                      </wp:positionH>
                      <wp:positionV relativeFrom="paragraph">
                        <wp:posOffset>165735</wp:posOffset>
                      </wp:positionV>
                      <wp:extent cx="666750" cy="266700"/>
                      <wp:effectExtent l="0" t="0" r="19050" b="190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03BECF3E" w14:textId="5D00DAEB" w:rsidR="00320249" w:rsidRPr="00932920" w:rsidRDefault="00320249">
                                  <w:pPr>
                                    <w:rPr>
                                      <w:lang w:val="en-US"/>
                                    </w:rPr>
                                  </w:pPr>
                                  <w:r>
                                    <w:rPr>
                                      <w:lang w:val="en-US"/>
                                    </w:rPr>
                                    <w:t>NDVI</w:t>
                                  </w:r>
                                  <w:r w:rsidRPr="00932920">
                                    <w:rPr>
                                      <w:vertAlign w:val="subscript"/>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70F22" id="_x0000_s1028" type="#_x0000_t202" style="position:absolute;left:0;text-align:left;margin-left:156.2pt;margin-top:13.05pt;width:52.5pt;height:2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" strokecolor="white [3212]">
                      <v:textbox>
                        <w:txbxContent>
                          <w:p w14:paraId="03BECF3E" w14:textId="5D00DAEB" w:rsidR="00320249" w:rsidRPr="00932920" w:rsidRDefault="00320249">
                            <w:pPr>
                              <w:rPr>
                                <w:lang w:val="en-US"/>
                              </w:rPr>
                            </w:pPr>
                            <w:r>
                              <w:rPr>
                                <w:lang w:val="en-US"/>
                              </w:rPr>
                              <w:t>NDVI</w:t>
                            </w:r>
                            <w:r w:rsidRPr="00932920">
                              <w:rPr>
                                <w:vertAlign w:val="subscript"/>
                                <w:lang w:val="en-US"/>
                              </w:rPr>
                              <w:t>T</w:t>
                            </w:r>
                          </w:p>
                        </w:txbxContent>
                      </v:textbox>
                    </v:shape>
                  </w:pict>
                </mc:Fallback>
              </mc:AlternateContent>
            </w:r>
            <w:r>
              <w:rPr>
                <w:noProof/>
                <w:sz w:val="20"/>
                <w:szCs w:val="20"/>
                <w:lang w:val="en-US" w:eastAsia="en-US"/>
              </w:rPr>
              <w:drawing>
                <wp:inline distT="0" distB="0" distL="0" distR="0" wp14:anchorId="4E59BB58" wp14:editId="763A1C22">
                  <wp:extent cx="2613361" cy="19621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62314" cy="1998905"/>
                          </a:xfrm>
                          <a:prstGeom prst="rect">
                            <a:avLst/>
                          </a:prstGeom>
                          <a:noFill/>
                          <a:ln>
                            <a:noFill/>
                          </a:ln>
                        </pic:spPr>
                      </pic:pic>
                    </a:graphicData>
                  </a:graphic>
                </wp:inline>
              </w:drawing>
            </w:r>
          </w:p>
        </w:tc>
        <w:tc>
          <w:tcPr>
            <w:tcW w:w="4819" w:type="dxa"/>
            <w:shd w:val="clear" w:color="auto" w:fill="auto"/>
          </w:tcPr>
          <w:p w14:paraId="2F935B4A" w14:textId="17637A80" w:rsidR="00984A02" w:rsidRPr="007834D0" w:rsidRDefault="00932920" w:rsidP="001873B5">
            <w:pPr>
              <w:pStyle w:val="O"/>
              <w:spacing w:before="120" w:line="240" w:lineRule="auto"/>
              <w:ind w:firstLine="0"/>
              <w:jc w:val="center"/>
            </w:pPr>
            <w:r>
              <w:rPr>
                <w:noProof/>
                <w:lang w:val="en-US" w:eastAsia="en-US"/>
              </w:rPr>
              <mc:AlternateContent>
                <mc:Choice Requires="wps">
                  <w:drawing>
                    <wp:anchor distT="45720" distB="45720" distL="114300" distR="114300" simplePos="0" relativeHeight="251663360" behindDoc="0" locked="0" layoutInCell="1" allowOverlap="1" wp14:anchorId="1BD0DAF7" wp14:editId="6B8AE515">
                      <wp:simplePos x="0" y="0"/>
                      <wp:positionH relativeFrom="column">
                        <wp:posOffset>2007235</wp:posOffset>
                      </wp:positionH>
                      <wp:positionV relativeFrom="paragraph">
                        <wp:posOffset>168910</wp:posOffset>
                      </wp:positionV>
                      <wp:extent cx="666750" cy="266700"/>
                      <wp:effectExtent l="0" t="0" r="19050" b="19050"/>
                      <wp:wrapNone/>
                      <wp:docPr id="1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12CD6F71" w14:textId="27282F3D" w:rsidR="00320249" w:rsidRPr="00932920" w:rsidRDefault="00320249" w:rsidP="00932920">
                                  <w:pPr>
                                    <w:rPr>
                                      <w:lang w:val="en-US"/>
                                    </w:rPr>
                                  </w:pPr>
                                  <w:r>
                                    <w:rPr>
                                      <w:lang w:val="en-US"/>
                                    </w:rPr>
                                    <w:t>NDVI</w:t>
                                  </w:r>
                                  <w:r>
                                    <w:rPr>
                                      <w:vertAlign w:val="subscript"/>
                                      <w:lang w:val="en-U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0DAF7" id="_x0000_s1029" type="#_x0000_t202" style="position:absolute;left:0;text-align:left;margin-left:158.05pt;margin-top:13.3pt;width:52.5pt;height:2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" strokecolor="white [3212]">
                      <v:textbox>
                        <w:txbxContent>
                          <w:p w14:paraId="12CD6F71" w14:textId="27282F3D" w:rsidR="00320249" w:rsidRPr="00932920" w:rsidRDefault="00320249" w:rsidP="00932920">
                            <w:pPr>
                              <w:rPr>
                                <w:lang w:val="en-US"/>
                              </w:rPr>
                            </w:pPr>
                            <w:r>
                              <w:rPr>
                                <w:lang w:val="en-US"/>
                              </w:rPr>
                              <w:t>NDVI</w:t>
                            </w:r>
                            <w:r>
                              <w:rPr>
                                <w:vertAlign w:val="subscript"/>
                                <w:lang w:val="en-US"/>
                              </w:rPr>
                              <w:t>G</w:t>
                            </w:r>
                          </w:p>
                        </w:txbxContent>
                      </v:textbox>
                    </v:shape>
                  </w:pict>
                </mc:Fallback>
              </mc:AlternateContent>
            </w:r>
            <w:r>
              <w:rPr>
                <w:noProof/>
                <w:sz w:val="20"/>
                <w:szCs w:val="20"/>
                <w:lang w:val="en-US" w:eastAsia="en-US"/>
              </w:rPr>
              <w:drawing>
                <wp:inline distT="0" distB="0" distL="0" distR="0" wp14:anchorId="6E2F9D46" wp14:editId="768787BD">
                  <wp:extent cx="2638734" cy="19812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8590" cy="2011124"/>
                          </a:xfrm>
                          <a:prstGeom prst="rect">
                            <a:avLst/>
                          </a:prstGeom>
                          <a:noFill/>
                          <a:ln>
                            <a:noFill/>
                          </a:ln>
                        </pic:spPr>
                      </pic:pic>
                    </a:graphicData>
                  </a:graphic>
                </wp:inline>
              </w:drawing>
            </w:r>
          </w:p>
        </w:tc>
      </w:tr>
      <w:tr w:rsidR="00D65B88" w14:paraId="07C6D946" w14:textId="77777777" w:rsidTr="00932920">
        <w:tc>
          <w:tcPr>
            <w:tcW w:w="4819" w:type="dxa"/>
            <w:shd w:val="clear" w:color="auto" w:fill="auto"/>
          </w:tcPr>
          <w:p w14:paraId="727CA376" w14:textId="420E90D3" w:rsidR="00D65B88" w:rsidRDefault="00D65B88" w:rsidP="00333544">
            <w:pPr>
              <w:pStyle w:val="O"/>
              <w:spacing w:line="240" w:lineRule="auto"/>
              <w:ind w:firstLine="0"/>
              <w:jc w:val="center"/>
              <w:rPr>
                <w:noProof/>
              </w:rPr>
            </w:pPr>
            <w:r>
              <w:rPr>
                <w:noProof/>
              </w:rPr>
              <w:t>(</w:t>
            </w:r>
            <w:r>
              <w:rPr>
                <w:noProof/>
                <w:lang w:val="en-US"/>
              </w:rPr>
              <w:t>a</w:t>
            </w:r>
            <w:r>
              <w:rPr>
                <w:noProof/>
              </w:rPr>
              <w:t>)</w:t>
            </w:r>
          </w:p>
        </w:tc>
        <w:tc>
          <w:tcPr>
            <w:tcW w:w="4819" w:type="dxa"/>
            <w:shd w:val="clear" w:color="auto" w:fill="auto"/>
          </w:tcPr>
          <w:p w14:paraId="3297E206" w14:textId="1DCC801F" w:rsidR="00D65B88" w:rsidRPr="00D65B88" w:rsidRDefault="00D65B88" w:rsidP="00333544">
            <w:pPr>
              <w:pStyle w:val="O"/>
              <w:spacing w:line="240" w:lineRule="auto"/>
              <w:ind w:firstLine="0"/>
              <w:jc w:val="center"/>
              <w:rPr>
                <w:noProof/>
                <w:lang w:val="en-US"/>
              </w:rPr>
            </w:pPr>
            <w:r>
              <w:rPr>
                <w:noProof/>
                <w:lang w:val="en-US"/>
              </w:rPr>
              <w:t>(b)</w:t>
            </w:r>
          </w:p>
        </w:tc>
      </w:tr>
      <w:tr w:rsidR="00932920" w14:paraId="3BB01400" w14:textId="77777777" w:rsidTr="001873B5">
        <w:tc>
          <w:tcPr>
            <w:tcW w:w="9638" w:type="dxa"/>
            <w:gridSpan w:val="2"/>
            <w:shd w:val="clear" w:color="auto" w:fill="auto"/>
          </w:tcPr>
          <w:p w14:paraId="5E5D486B" w14:textId="4D8696ED" w:rsidR="00932920" w:rsidRPr="006D5548" w:rsidRDefault="00932920" w:rsidP="001873B5">
            <w:pPr>
              <w:pStyle w:val="O"/>
              <w:spacing w:line="240" w:lineRule="auto"/>
              <w:ind w:firstLine="0"/>
              <w:jc w:val="center"/>
              <w:rPr>
                <w:noProof/>
                <w:sz w:val="20"/>
                <w:szCs w:val="20"/>
              </w:rPr>
            </w:pPr>
            <w:r w:rsidRPr="007834D0">
              <w:rPr>
                <w:sz w:val="20"/>
                <w:szCs w:val="20"/>
              </w:rPr>
              <w:lastRenderedPageBreak/>
              <w:t>Рисунок 3</w:t>
            </w:r>
            <w:r>
              <w:rPr>
                <w:sz w:val="20"/>
                <w:szCs w:val="20"/>
              </w:rPr>
              <w:t>3</w:t>
            </w:r>
            <w:r w:rsidRPr="007834D0">
              <w:rPr>
                <w:sz w:val="20"/>
                <w:szCs w:val="20"/>
              </w:rPr>
              <w:t xml:space="preserve">. </w:t>
            </w:r>
            <w:r w:rsidRPr="00984A02">
              <w:rPr>
                <w:sz w:val="20"/>
                <w:szCs w:val="20"/>
              </w:rPr>
              <w:t>Зависимость лучших значений RMSE, полученных</w:t>
            </w:r>
            <w:r>
              <w:rPr>
                <w:sz w:val="20"/>
                <w:szCs w:val="20"/>
              </w:rPr>
              <w:t xml:space="preserve"> </w:t>
            </w:r>
            <w:r w:rsidRPr="00984A02">
              <w:rPr>
                <w:sz w:val="20"/>
                <w:szCs w:val="20"/>
              </w:rPr>
              <w:t>комбинируя различные группы признаков, от количества нейронов во внутреннем</w:t>
            </w:r>
            <w:r>
              <w:rPr>
                <w:sz w:val="20"/>
                <w:szCs w:val="20"/>
              </w:rPr>
              <w:t xml:space="preserve"> </w:t>
            </w:r>
            <w:r w:rsidRPr="00984A02">
              <w:rPr>
                <w:sz w:val="20"/>
                <w:szCs w:val="20"/>
              </w:rPr>
              <w:t>сло</w:t>
            </w:r>
            <w:r>
              <w:rPr>
                <w:sz w:val="20"/>
                <w:szCs w:val="20"/>
              </w:rPr>
              <w:t>е</w:t>
            </w:r>
            <w:r w:rsidRPr="00984A02">
              <w:rPr>
                <w:sz w:val="20"/>
                <w:szCs w:val="20"/>
              </w:rPr>
              <w:t xml:space="preserve"> SLP</w:t>
            </w:r>
            <w:r w:rsidRPr="00932920">
              <w:rPr>
                <w:sz w:val="20"/>
                <w:szCs w:val="20"/>
                <w:vertAlign w:val="subscript"/>
              </w:rPr>
              <w:t>R</w:t>
            </w:r>
            <w:r w:rsidRPr="00984A02">
              <w:rPr>
                <w:sz w:val="20"/>
                <w:szCs w:val="20"/>
              </w:rPr>
              <w:t>(N)</w:t>
            </w:r>
            <w:r>
              <w:rPr>
                <w:sz w:val="20"/>
                <w:szCs w:val="20"/>
              </w:rPr>
              <w:t xml:space="preserve"> и от способа квантования по правилу </w:t>
            </w:r>
            <w:r>
              <w:rPr>
                <w:sz w:val="20"/>
                <w:szCs w:val="20"/>
                <w:lang w:val="en-US"/>
              </w:rPr>
              <w:t>I</w:t>
            </w:r>
            <w:r w:rsidRPr="00932920">
              <w:rPr>
                <w:sz w:val="20"/>
                <w:szCs w:val="20"/>
              </w:rPr>
              <w:t xml:space="preserve"> (</w:t>
            </w:r>
            <w:r>
              <w:rPr>
                <w:sz w:val="20"/>
                <w:szCs w:val="20"/>
              </w:rPr>
              <w:t>табл. 11</w:t>
            </w:r>
            <w:r w:rsidRPr="00932920">
              <w:rPr>
                <w:sz w:val="20"/>
                <w:szCs w:val="20"/>
              </w:rPr>
              <w:t>)</w:t>
            </w:r>
            <w:r w:rsidRPr="00984A02">
              <w:rPr>
                <w:sz w:val="20"/>
                <w:szCs w:val="20"/>
              </w:rPr>
              <w:t>.</w:t>
            </w:r>
            <w:r>
              <w:rPr>
                <w:sz w:val="20"/>
                <w:szCs w:val="20"/>
              </w:rPr>
              <w:t xml:space="preserve"> </w:t>
            </w:r>
            <w:r>
              <w:rPr>
                <w:sz w:val="20"/>
                <w:szCs w:val="20"/>
              </w:rPr>
              <w:br/>
            </w:r>
            <w:r w:rsidRPr="00984A02">
              <w:rPr>
                <w:sz w:val="20"/>
                <w:szCs w:val="20"/>
              </w:rPr>
              <w:t>В скобках указано оптимальное количество уровней квантования.</w:t>
            </w:r>
            <w:r>
              <w:rPr>
                <w:sz w:val="20"/>
                <w:szCs w:val="20"/>
              </w:rPr>
              <w:t xml:space="preserve"> </w:t>
            </w:r>
            <w:r>
              <w:rPr>
                <w:sz w:val="20"/>
                <w:szCs w:val="20"/>
              </w:rPr>
              <w:br/>
            </w:r>
            <w:r w:rsidRPr="00984A02">
              <w:rPr>
                <w:sz w:val="20"/>
                <w:szCs w:val="20"/>
              </w:rPr>
              <w:t xml:space="preserve"> </w:t>
            </w:r>
            <w:r w:rsidRPr="007834D0">
              <w:rPr>
                <w:sz w:val="20"/>
                <w:szCs w:val="20"/>
              </w:rPr>
              <w:t>NDVI</w:t>
            </w:r>
            <w:r w:rsidRPr="00057CBA">
              <w:rPr>
                <w:sz w:val="20"/>
                <w:szCs w:val="20"/>
                <w:vertAlign w:val="subscript"/>
              </w:rPr>
              <w:t>T</w:t>
            </w:r>
            <w:r w:rsidRPr="007834D0">
              <w:rPr>
                <w:sz w:val="20"/>
                <w:szCs w:val="20"/>
              </w:rPr>
              <w:t xml:space="preserve"> график</w:t>
            </w:r>
            <w:r>
              <w:rPr>
                <w:sz w:val="20"/>
                <w:szCs w:val="20"/>
              </w:rPr>
              <w:t xml:space="preserve"> слева, </w:t>
            </w:r>
            <w:r w:rsidRPr="007834D0">
              <w:rPr>
                <w:sz w:val="20"/>
                <w:szCs w:val="20"/>
              </w:rPr>
              <w:t>NDVI</w:t>
            </w:r>
            <w:r w:rsidRPr="00984A02">
              <w:rPr>
                <w:sz w:val="20"/>
                <w:szCs w:val="20"/>
                <w:vertAlign w:val="subscript"/>
                <w:lang w:val="en-US"/>
              </w:rPr>
              <w:t>G</w:t>
            </w:r>
            <w:r w:rsidRPr="007834D0">
              <w:rPr>
                <w:sz w:val="20"/>
                <w:szCs w:val="20"/>
              </w:rPr>
              <w:t xml:space="preserve"> график</w:t>
            </w:r>
            <w:r>
              <w:rPr>
                <w:sz w:val="20"/>
                <w:szCs w:val="20"/>
              </w:rPr>
              <w:t xml:space="preserve"> справа.</w:t>
            </w:r>
            <w:r>
              <w:rPr>
                <w:noProof/>
              </w:rPr>
              <w:t xml:space="preserve"> </w:t>
            </w:r>
          </w:p>
        </w:tc>
      </w:tr>
    </w:tbl>
    <w:p w14:paraId="4F0BD20D" w14:textId="789ACE22" w:rsidR="00DE6CDD" w:rsidRPr="00333544" w:rsidRDefault="00333544" w:rsidP="00C31A6F">
      <w:pPr>
        <w:pStyle w:val="O"/>
        <w:spacing w:before="120"/>
        <w:rPr>
          <w:color w:val="auto"/>
        </w:rPr>
      </w:pPr>
      <w:r w:rsidRPr="00D65B88">
        <w:rPr>
          <w:color w:val="auto"/>
        </w:rPr>
        <w:t>При использовании правила II для NDVI</w:t>
      </w:r>
      <w:r w:rsidRPr="00D65B88">
        <w:rPr>
          <w:color w:val="auto"/>
          <w:vertAlign w:val="subscript"/>
        </w:rPr>
        <w:t>T</w:t>
      </w:r>
      <w:r w:rsidRPr="00D65B88">
        <w:rPr>
          <w:color w:val="auto"/>
        </w:rPr>
        <w:t xml:space="preserve"> (рис. 34а) лучший результат оптимизации SLP</w:t>
      </w:r>
      <w:r w:rsidRPr="00D65B88">
        <w:rPr>
          <w:color w:val="auto"/>
          <w:vertAlign w:val="subscript"/>
        </w:rPr>
        <w:t>R</w:t>
      </w:r>
      <w:r w:rsidRPr="00D65B88">
        <w:rPr>
          <w:color w:val="auto"/>
        </w:rPr>
        <w:t>(N) как по L, так и по комбинациям групп функций был: RMSE = 0.71 с L=7, группой функций STAT+HIST и N=19. То есть без улучшения относительно исходного результата без оптимизации по L:</w:t>
      </w:r>
      <w:r w:rsidRPr="00D65B88">
        <w:rPr>
          <w:color w:val="auto"/>
          <w:lang w:val="en-US"/>
        </w:rPr>
        <w:t> </w:t>
      </w:r>
      <w:r w:rsidRPr="00D65B88">
        <w:rPr>
          <w:color w:val="auto"/>
        </w:rPr>
        <w:t xml:space="preserve">RMSE=0,7 при L=4, STAT+HIST для </w:t>
      </w:r>
      <w:proofErr w:type="gramStart"/>
      <w:r w:rsidRPr="00D65B88">
        <w:rPr>
          <w:color w:val="auto"/>
        </w:rPr>
        <w:t>SLP</w:t>
      </w:r>
      <w:r w:rsidRPr="00D65B88">
        <w:rPr>
          <w:color w:val="auto"/>
          <w:vertAlign w:val="subscript"/>
        </w:rPr>
        <w:t>R</w:t>
      </w:r>
      <w:r w:rsidRPr="00D65B88">
        <w:rPr>
          <w:color w:val="auto"/>
        </w:rPr>
        <w:t>(</w:t>
      </w:r>
      <w:proofErr w:type="gramEnd"/>
      <w:r w:rsidRPr="00D65B88">
        <w:rPr>
          <w:color w:val="auto"/>
        </w:rPr>
        <w:t>27). Но использование правила</w:t>
      </w:r>
      <w:r w:rsidR="00F7739D">
        <w:rPr>
          <w:color w:val="auto"/>
        </w:rPr>
        <w:t> </w:t>
      </w:r>
      <w:r w:rsidRPr="00D65B88">
        <w:rPr>
          <w:color w:val="auto"/>
        </w:rPr>
        <w:t>II для NDVI</w:t>
      </w:r>
      <w:r w:rsidRPr="00D65B88">
        <w:rPr>
          <w:color w:val="auto"/>
          <w:vertAlign w:val="subscript"/>
        </w:rPr>
        <w:t>G</w:t>
      </w:r>
      <w:r w:rsidRPr="00D65B88">
        <w:rPr>
          <w:color w:val="auto"/>
        </w:rPr>
        <w:t xml:space="preserve"> дало наилучшее RMSE=2.26 для </w:t>
      </w:r>
      <w:proofErr w:type="gramStart"/>
      <w:r w:rsidRPr="00D65B88">
        <w:rPr>
          <w:color w:val="auto"/>
        </w:rPr>
        <w:t>SLP</w:t>
      </w:r>
      <w:r w:rsidRPr="00D65B88">
        <w:rPr>
          <w:color w:val="auto"/>
          <w:vertAlign w:val="subscript"/>
        </w:rPr>
        <w:t>R</w:t>
      </w:r>
      <w:r w:rsidRPr="00D65B88">
        <w:rPr>
          <w:color w:val="auto"/>
        </w:rPr>
        <w:t>(</w:t>
      </w:r>
      <w:proofErr w:type="gramEnd"/>
      <w:r w:rsidRPr="00D65B88">
        <w:rPr>
          <w:color w:val="auto"/>
        </w:rPr>
        <w:t>3) с группой функций ALL и три значения RMSE меньше 2.75 с L=8 (рис. 34b).</w:t>
      </w:r>
    </w:p>
    <w:tbl>
      <w:tblPr>
        <w:tblStyle w:val="af6"/>
        <w:tblW w:w="9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9"/>
        <w:gridCol w:w="4824"/>
      </w:tblGrid>
      <w:tr w:rsidR="00333544" w:rsidRPr="006D5548" w14:paraId="48BFAF15" w14:textId="77777777" w:rsidTr="00F7739D">
        <w:tc>
          <w:tcPr>
            <w:tcW w:w="4819" w:type="dxa"/>
            <w:shd w:val="clear" w:color="auto" w:fill="auto"/>
          </w:tcPr>
          <w:p w14:paraId="057F4857" w14:textId="77777777" w:rsidR="00333544" w:rsidRPr="006D5548" w:rsidRDefault="00333544" w:rsidP="001873B5">
            <w:pPr>
              <w:pStyle w:val="O"/>
              <w:spacing w:line="240" w:lineRule="auto"/>
              <w:ind w:firstLine="0"/>
              <w:jc w:val="center"/>
              <w:rPr>
                <w:sz w:val="20"/>
                <w:szCs w:val="20"/>
              </w:rPr>
            </w:pPr>
            <w:r>
              <w:rPr>
                <w:noProof/>
                <w:lang w:val="en-US" w:eastAsia="en-US"/>
              </w:rPr>
              <mc:AlternateContent>
                <mc:Choice Requires="wps">
                  <w:drawing>
                    <wp:anchor distT="45720" distB="45720" distL="114300" distR="114300" simplePos="0" relativeHeight="251675648" behindDoc="0" locked="0" layoutInCell="1" allowOverlap="1" wp14:anchorId="3B0B3EB0" wp14:editId="64D1A738">
                      <wp:simplePos x="0" y="0"/>
                      <wp:positionH relativeFrom="column">
                        <wp:posOffset>1857375</wp:posOffset>
                      </wp:positionH>
                      <wp:positionV relativeFrom="paragraph">
                        <wp:posOffset>130810</wp:posOffset>
                      </wp:positionV>
                      <wp:extent cx="666750" cy="266700"/>
                      <wp:effectExtent l="0" t="0" r="19050" b="19050"/>
                      <wp:wrapNone/>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71B5E085" w14:textId="77777777" w:rsidR="00320249" w:rsidRPr="00932920" w:rsidRDefault="00320249" w:rsidP="00333544">
                                  <w:pPr>
                                    <w:rPr>
                                      <w:lang w:val="en-US"/>
                                    </w:rPr>
                                  </w:pPr>
                                  <w:r>
                                    <w:rPr>
                                      <w:lang w:val="en-US"/>
                                    </w:rPr>
                                    <w:t>NDVI</w:t>
                                  </w:r>
                                  <w:r w:rsidRPr="00932920">
                                    <w:rPr>
                                      <w:vertAlign w:val="subscript"/>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B3EB0" id="_x0000_s1030" type="#_x0000_t202" style="position:absolute;left:0;text-align:left;margin-left:146.25pt;margin-top:10.3pt;width:52.5pt;height:2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" strokecolor="white [3212]">
                      <v:textbox>
                        <w:txbxContent>
                          <w:p w14:paraId="71B5E085" w14:textId="77777777" w:rsidR="00320249" w:rsidRPr="00932920" w:rsidRDefault="00320249" w:rsidP="00333544">
                            <w:pPr>
                              <w:rPr>
                                <w:lang w:val="en-US"/>
                              </w:rPr>
                            </w:pPr>
                            <w:r>
                              <w:rPr>
                                <w:lang w:val="en-US"/>
                              </w:rPr>
                              <w:t>NDVI</w:t>
                            </w:r>
                            <w:r w:rsidRPr="00932920">
                              <w:rPr>
                                <w:vertAlign w:val="subscript"/>
                                <w:lang w:val="en-US"/>
                              </w:rPr>
                              <w:t>T</w:t>
                            </w:r>
                          </w:p>
                        </w:txbxContent>
                      </v:textbox>
                    </v:shape>
                  </w:pict>
                </mc:Fallback>
              </mc:AlternateContent>
            </w:r>
            <w:r>
              <w:rPr>
                <w:noProof/>
                <w:sz w:val="20"/>
                <w:szCs w:val="20"/>
                <w:lang w:val="en-US" w:eastAsia="en-US"/>
              </w:rPr>
              <w:drawing>
                <wp:inline distT="0" distB="0" distL="0" distR="0" wp14:anchorId="34F8ACC9" wp14:editId="0F099556">
                  <wp:extent cx="2781300" cy="2088239"/>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5580" cy="2098961"/>
                          </a:xfrm>
                          <a:prstGeom prst="rect">
                            <a:avLst/>
                          </a:prstGeom>
                          <a:noFill/>
                          <a:ln>
                            <a:noFill/>
                          </a:ln>
                        </pic:spPr>
                      </pic:pic>
                    </a:graphicData>
                  </a:graphic>
                </wp:inline>
              </w:drawing>
            </w:r>
          </w:p>
        </w:tc>
        <w:tc>
          <w:tcPr>
            <w:tcW w:w="4824" w:type="dxa"/>
            <w:shd w:val="clear" w:color="auto" w:fill="auto"/>
          </w:tcPr>
          <w:p w14:paraId="7F06F3B0" w14:textId="77777777" w:rsidR="00333544" w:rsidRPr="006D5548" w:rsidRDefault="00333544" w:rsidP="001873B5">
            <w:pPr>
              <w:pStyle w:val="O"/>
              <w:spacing w:line="240" w:lineRule="auto"/>
              <w:ind w:firstLine="0"/>
              <w:jc w:val="center"/>
              <w:rPr>
                <w:sz w:val="20"/>
                <w:szCs w:val="20"/>
                <w:lang w:val="en-US"/>
              </w:rPr>
            </w:pPr>
            <w:r>
              <w:rPr>
                <w:noProof/>
                <w:lang w:val="en-US" w:eastAsia="en-US"/>
              </w:rPr>
              <mc:AlternateContent>
                <mc:Choice Requires="wps">
                  <w:drawing>
                    <wp:anchor distT="45720" distB="45720" distL="114300" distR="114300" simplePos="0" relativeHeight="251676672" behindDoc="0" locked="0" layoutInCell="1" allowOverlap="1" wp14:anchorId="5BCF595C" wp14:editId="68EF9AB0">
                      <wp:simplePos x="0" y="0"/>
                      <wp:positionH relativeFrom="column">
                        <wp:posOffset>2073910</wp:posOffset>
                      </wp:positionH>
                      <wp:positionV relativeFrom="paragraph">
                        <wp:posOffset>127635</wp:posOffset>
                      </wp:positionV>
                      <wp:extent cx="666750" cy="266700"/>
                      <wp:effectExtent l="0" t="0" r="19050" b="19050"/>
                      <wp:wrapNone/>
                      <wp:docPr id="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089ACA6D" w14:textId="77777777" w:rsidR="00320249" w:rsidRPr="00932920" w:rsidRDefault="00320249" w:rsidP="00333544">
                                  <w:pPr>
                                    <w:rPr>
                                      <w:lang w:val="en-US"/>
                                    </w:rPr>
                                  </w:pPr>
                                  <w:r>
                                    <w:rPr>
                                      <w:lang w:val="en-US"/>
                                    </w:rPr>
                                    <w:t>NDVI</w:t>
                                  </w:r>
                                  <w:r>
                                    <w:rPr>
                                      <w:vertAlign w:val="subscript"/>
                                      <w:lang w:val="en-U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F595C" id="_x0000_s1031" type="#_x0000_t202" style="position:absolute;left:0;text-align:left;margin-left:163.3pt;margin-top:10.05pt;width:52.5pt;height:2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" strokecolor="white [3212]">
                      <v:textbox>
                        <w:txbxContent>
                          <w:p w14:paraId="089ACA6D" w14:textId="77777777" w:rsidR="00320249" w:rsidRPr="00932920" w:rsidRDefault="00320249" w:rsidP="00333544">
                            <w:pPr>
                              <w:rPr>
                                <w:lang w:val="en-US"/>
                              </w:rPr>
                            </w:pPr>
                            <w:r>
                              <w:rPr>
                                <w:lang w:val="en-US"/>
                              </w:rPr>
                              <w:t>NDVI</w:t>
                            </w:r>
                            <w:r>
                              <w:rPr>
                                <w:vertAlign w:val="subscript"/>
                                <w:lang w:val="en-US"/>
                              </w:rPr>
                              <w:t>G</w:t>
                            </w:r>
                          </w:p>
                        </w:txbxContent>
                      </v:textbox>
                    </v:shape>
                  </w:pict>
                </mc:Fallback>
              </mc:AlternateContent>
            </w:r>
            <w:r>
              <w:rPr>
                <w:noProof/>
                <w:sz w:val="20"/>
                <w:szCs w:val="20"/>
                <w:lang w:val="en-US" w:eastAsia="en-US"/>
              </w:rPr>
              <w:drawing>
                <wp:inline distT="0" distB="0" distL="0" distR="0" wp14:anchorId="7DDBE171" wp14:editId="0D0A2D48">
                  <wp:extent cx="2780822" cy="2087880"/>
                  <wp:effectExtent l="0" t="0" r="63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6417" cy="2099589"/>
                          </a:xfrm>
                          <a:prstGeom prst="rect">
                            <a:avLst/>
                          </a:prstGeom>
                          <a:noFill/>
                          <a:ln>
                            <a:noFill/>
                          </a:ln>
                        </pic:spPr>
                      </pic:pic>
                    </a:graphicData>
                  </a:graphic>
                </wp:inline>
              </w:drawing>
            </w:r>
          </w:p>
        </w:tc>
      </w:tr>
      <w:tr w:rsidR="00333544" w:rsidRPr="006D5548" w14:paraId="5471BD10" w14:textId="77777777" w:rsidTr="00F7739D">
        <w:tc>
          <w:tcPr>
            <w:tcW w:w="4819" w:type="dxa"/>
            <w:shd w:val="clear" w:color="auto" w:fill="auto"/>
          </w:tcPr>
          <w:p w14:paraId="0A9702A6" w14:textId="36E13754" w:rsidR="00333544" w:rsidRDefault="00333544" w:rsidP="001873B5">
            <w:pPr>
              <w:pStyle w:val="O"/>
              <w:spacing w:line="240" w:lineRule="auto"/>
              <w:ind w:firstLine="0"/>
              <w:jc w:val="center"/>
              <w:rPr>
                <w:noProof/>
              </w:rPr>
            </w:pPr>
            <w:r>
              <w:rPr>
                <w:noProof/>
              </w:rPr>
              <w:t>(a)</w:t>
            </w:r>
          </w:p>
        </w:tc>
        <w:tc>
          <w:tcPr>
            <w:tcW w:w="4824" w:type="dxa"/>
            <w:shd w:val="clear" w:color="auto" w:fill="auto"/>
          </w:tcPr>
          <w:p w14:paraId="5E4D3EDE" w14:textId="65CAB61A" w:rsidR="00333544" w:rsidRPr="00333544" w:rsidRDefault="00333544" w:rsidP="001873B5">
            <w:pPr>
              <w:pStyle w:val="O"/>
              <w:spacing w:line="240" w:lineRule="auto"/>
              <w:ind w:firstLine="0"/>
              <w:jc w:val="center"/>
              <w:rPr>
                <w:noProof/>
                <w:lang w:val="en-US"/>
              </w:rPr>
            </w:pPr>
            <w:r>
              <w:rPr>
                <w:noProof/>
                <w:lang w:val="en-US"/>
              </w:rPr>
              <w:t>(b)</w:t>
            </w:r>
          </w:p>
        </w:tc>
      </w:tr>
      <w:tr w:rsidR="00333544" w:rsidRPr="00932920" w14:paraId="03BB146D" w14:textId="77777777" w:rsidTr="00F7739D">
        <w:tc>
          <w:tcPr>
            <w:tcW w:w="9643" w:type="dxa"/>
            <w:gridSpan w:val="2"/>
          </w:tcPr>
          <w:p w14:paraId="7CAC941D" w14:textId="645D4B8A" w:rsidR="00333544" w:rsidRPr="00932920" w:rsidRDefault="00333544" w:rsidP="001873B5">
            <w:pPr>
              <w:pStyle w:val="O"/>
              <w:spacing w:before="120" w:line="240" w:lineRule="auto"/>
              <w:ind w:firstLine="0"/>
              <w:jc w:val="center"/>
              <w:rPr>
                <w:sz w:val="20"/>
                <w:szCs w:val="20"/>
              </w:rPr>
            </w:pPr>
            <w:r w:rsidRPr="007834D0">
              <w:rPr>
                <w:sz w:val="20"/>
                <w:szCs w:val="20"/>
              </w:rPr>
              <w:t>Рисунок 3</w:t>
            </w:r>
            <w:r w:rsidRPr="00811E6F">
              <w:rPr>
                <w:sz w:val="20"/>
                <w:szCs w:val="20"/>
              </w:rPr>
              <w:t>4</w:t>
            </w:r>
            <w:r w:rsidRPr="007834D0">
              <w:rPr>
                <w:sz w:val="20"/>
                <w:szCs w:val="20"/>
              </w:rPr>
              <w:t xml:space="preserve">. </w:t>
            </w:r>
            <w:r w:rsidRPr="00984A02">
              <w:rPr>
                <w:sz w:val="20"/>
                <w:szCs w:val="20"/>
              </w:rPr>
              <w:t>Зависимость лучших значений RMSE, полученных</w:t>
            </w:r>
            <w:r>
              <w:rPr>
                <w:sz w:val="20"/>
                <w:szCs w:val="20"/>
              </w:rPr>
              <w:t xml:space="preserve"> </w:t>
            </w:r>
            <w:r w:rsidRPr="00984A02">
              <w:rPr>
                <w:sz w:val="20"/>
                <w:szCs w:val="20"/>
              </w:rPr>
              <w:t>комбинируя различные группы</w:t>
            </w:r>
            <w:r w:rsidRPr="002C33FC">
              <w:rPr>
                <w:sz w:val="20"/>
                <w:szCs w:val="20"/>
              </w:rPr>
              <w:t xml:space="preserve"> </w:t>
            </w:r>
            <w:r w:rsidRPr="00984A02">
              <w:rPr>
                <w:sz w:val="20"/>
                <w:szCs w:val="20"/>
              </w:rPr>
              <w:t>признаков, от количества нейронов во внутреннем</w:t>
            </w:r>
            <w:r>
              <w:rPr>
                <w:sz w:val="20"/>
                <w:szCs w:val="20"/>
              </w:rPr>
              <w:t xml:space="preserve"> </w:t>
            </w:r>
            <w:r w:rsidRPr="00984A02">
              <w:rPr>
                <w:sz w:val="20"/>
                <w:szCs w:val="20"/>
              </w:rPr>
              <w:t>сло</w:t>
            </w:r>
            <w:r>
              <w:rPr>
                <w:sz w:val="20"/>
                <w:szCs w:val="20"/>
              </w:rPr>
              <w:t>е</w:t>
            </w:r>
            <w:r w:rsidRPr="00984A02">
              <w:rPr>
                <w:sz w:val="20"/>
                <w:szCs w:val="20"/>
              </w:rPr>
              <w:t xml:space="preserve"> SLP</w:t>
            </w:r>
            <w:r w:rsidRPr="00932920">
              <w:rPr>
                <w:sz w:val="20"/>
                <w:szCs w:val="20"/>
                <w:vertAlign w:val="subscript"/>
              </w:rPr>
              <w:t>R</w:t>
            </w:r>
            <w:r w:rsidRPr="00984A02">
              <w:rPr>
                <w:sz w:val="20"/>
                <w:szCs w:val="20"/>
              </w:rPr>
              <w:t>(N)</w:t>
            </w:r>
            <w:r>
              <w:rPr>
                <w:sz w:val="20"/>
                <w:szCs w:val="20"/>
              </w:rPr>
              <w:t xml:space="preserve"> и от способа квантования по правилу </w:t>
            </w:r>
            <w:r>
              <w:rPr>
                <w:sz w:val="20"/>
                <w:szCs w:val="20"/>
                <w:lang w:val="en-US"/>
              </w:rPr>
              <w:t>II</w:t>
            </w:r>
            <w:r w:rsidRPr="00932920">
              <w:rPr>
                <w:sz w:val="20"/>
                <w:szCs w:val="20"/>
              </w:rPr>
              <w:t xml:space="preserve"> (</w:t>
            </w:r>
            <w:r>
              <w:rPr>
                <w:sz w:val="20"/>
                <w:szCs w:val="20"/>
              </w:rPr>
              <w:t>табл. 11</w:t>
            </w:r>
            <w:r w:rsidRPr="00932920">
              <w:rPr>
                <w:sz w:val="20"/>
                <w:szCs w:val="20"/>
              </w:rPr>
              <w:t>)</w:t>
            </w:r>
            <w:r w:rsidRPr="00984A02">
              <w:rPr>
                <w:sz w:val="20"/>
                <w:szCs w:val="20"/>
              </w:rPr>
              <w:t>.</w:t>
            </w:r>
            <w:r>
              <w:rPr>
                <w:sz w:val="20"/>
                <w:szCs w:val="20"/>
              </w:rPr>
              <w:t xml:space="preserve"> </w:t>
            </w:r>
            <w:r>
              <w:rPr>
                <w:sz w:val="20"/>
                <w:szCs w:val="20"/>
              </w:rPr>
              <w:br/>
            </w:r>
            <w:r w:rsidRPr="00984A02">
              <w:rPr>
                <w:sz w:val="20"/>
                <w:szCs w:val="20"/>
              </w:rPr>
              <w:t>В скобках указано оптимальное количество уровней квантования.</w:t>
            </w:r>
            <w:r>
              <w:rPr>
                <w:sz w:val="20"/>
                <w:szCs w:val="20"/>
              </w:rPr>
              <w:t xml:space="preserve"> </w:t>
            </w:r>
            <w:r>
              <w:rPr>
                <w:sz w:val="20"/>
                <w:szCs w:val="20"/>
              </w:rPr>
              <w:br/>
            </w:r>
            <w:r w:rsidRPr="00984A02">
              <w:rPr>
                <w:sz w:val="20"/>
                <w:szCs w:val="20"/>
              </w:rPr>
              <w:t xml:space="preserve"> </w:t>
            </w:r>
            <w:r w:rsidRPr="007834D0">
              <w:rPr>
                <w:sz w:val="20"/>
                <w:szCs w:val="20"/>
              </w:rPr>
              <w:t>NDVI</w:t>
            </w:r>
            <w:r w:rsidRPr="00057CBA">
              <w:rPr>
                <w:sz w:val="20"/>
                <w:szCs w:val="20"/>
                <w:vertAlign w:val="subscript"/>
              </w:rPr>
              <w:t>T</w:t>
            </w:r>
            <w:r w:rsidRPr="007834D0">
              <w:rPr>
                <w:sz w:val="20"/>
                <w:szCs w:val="20"/>
              </w:rPr>
              <w:t xml:space="preserve"> график</w:t>
            </w:r>
            <w:r>
              <w:rPr>
                <w:sz w:val="20"/>
                <w:szCs w:val="20"/>
              </w:rPr>
              <w:t xml:space="preserve"> слева, </w:t>
            </w:r>
            <w:r w:rsidRPr="007834D0">
              <w:rPr>
                <w:sz w:val="20"/>
                <w:szCs w:val="20"/>
              </w:rPr>
              <w:t>NDVI</w:t>
            </w:r>
            <w:r w:rsidRPr="00984A02">
              <w:rPr>
                <w:sz w:val="20"/>
                <w:szCs w:val="20"/>
                <w:vertAlign w:val="subscript"/>
                <w:lang w:val="en-US"/>
              </w:rPr>
              <w:t>G</w:t>
            </w:r>
            <w:r w:rsidRPr="007834D0">
              <w:rPr>
                <w:sz w:val="20"/>
                <w:szCs w:val="20"/>
              </w:rPr>
              <w:t xml:space="preserve"> график</w:t>
            </w:r>
            <w:r>
              <w:rPr>
                <w:sz w:val="20"/>
                <w:szCs w:val="20"/>
              </w:rPr>
              <w:t xml:space="preserve"> справа.</w:t>
            </w:r>
          </w:p>
        </w:tc>
      </w:tr>
    </w:tbl>
    <w:p w14:paraId="4F705D8A" w14:textId="6D8F1B84" w:rsidR="00F7739D" w:rsidRPr="00333544" w:rsidRDefault="00F7739D" w:rsidP="00C31A6F">
      <w:pPr>
        <w:pStyle w:val="O"/>
        <w:spacing w:before="120"/>
        <w:rPr>
          <w:color w:val="auto"/>
        </w:rPr>
      </w:pPr>
      <w:r>
        <w:t xml:space="preserve">На </w:t>
      </w:r>
      <w:r w:rsidRPr="00A702E1">
        <w:rPr>
          <w:color w:val="auto"/>
        </w:rPr>
        <w:t>рис</w:t>
      </w:r>
      <w:r>
        <w:rPr>
          <w:color w:val="auto"/>
        </w:rPr>
        <w:t>.</w:t>
      </w:r>
      <w:r w:rsidRPr="00A702E1">
        <w:rPr>
          <w:color w:val="auto"/>
        </w:rPr>
        <w:t xml:space="preserve"> 3</w:t>
      </w:r>
      <w:r w:rsidRPr="00333544">
        <w:rPr>
          <w:color w:val="auto"/>
        </w:rPr>
        <w:t>5</w:t>
      </w:r>
      <w:r w:rsidRPr="00A702E1">
        <w:rPr>
          <w:color w:val="auto"/>
        </w:rPr>
        <w:t xml:space="preserve"> анализируются ошибки для лучших моделей SLP</w:t>
      </w:r>
      <w:r w:rsidRPr="00A702E1">
        <w:rPr>
          <w:color w:val="auto"/>
          <w:vertAlign w:val="subscript"/>
        </w:rPr>
        <w:t>R</w:t>
      </w:r>
      <w:r w:rsidRPr="00A702E1">
        <w:rPr>
          <w:color w:val="auto"/>
        </w:rPr>
        <w:t xml:space="preserve">(N), для </w:t>
      </w:r>
      <w:proofErr w:type="gramStart"/>
      <w:r w:rsidRPr="00A702E1">
        <w:rPr>
          <w:color w:val="auto"/>
        </w:rPr>
        <w:t>NDVI</w:t>
      </w:r>
      <w:r w:rsidRPr="00A702E1">
        <w:rPr>
          <w:color w:val="auto"/>
          <w:vertAlign w:val="subscript"/>
        </w:rPr>
        <w:t>T</w:t>
      </w:r>
      <w:r w:rsidRPr="00A702E1">
        <w:rPr>
          <w:color w:val="auto"/>
        </w:rPr>
        <w:t>(</w:t>
      </w:r>
      <w:proofErr w:type="gramEnd"/>
      <w:r w:rsidRPr="00A702E1">
        <w:rPr>
          <w:color w:val="auto"/>
        </w:rPr>
        <w:t>N=3, L=10) и для NDVI</w:t>
      </w:r>
      <w:r w:rsidRPr="00A702E1">
        <w:rPr>
          <w:color w:val="auto"/>
          <w:vertAlign w:val="subscript"/>
        </w:rPr>
        <w:t>G</w:t>
      </w:r>
      <w:r w:rsidRPr="00A702E1">
        <w:rPr>
          <w:color w:val="auto"/>
        </w:rPr>
        <w:t>(N=3, L=5).</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4"/>
        <w:gridCol w:w="4814"/>
      </w:tblGrid>
      <w:tr w:rsidR="00F7739D" w14:paraId="4C503943" w14:textId="77777777" w:rsidTr="001873B5">
        <w:tc>
          <w:tcPr>
            <w:tcW w:w="4814" w:type="dxa"/>
          </w:tcPr>
          <w:p w14:paraId="0E17E529" w14:textId="77777777" w:rsidR="00F7739D" w:rsidRDefault="00F7739D" w:rsidP="001873B5">
            <w:pPr>
              <w:pStyle w:val="O"/>
              <w:spacing w:before="120" w:line="240" w:lineRule="auto"/>
              <w:ind w:firstLine="0"/>
              <w:jc w:val="center"/>
            </w:pPr>
            <w:r>
              <w:rPr>
                <w:noProof/>
                <w:lang w:val="en-US" w:eastAsia="en-US"/>
              </w:rPr>
              <mc:AlternateContent>
                <mc:Choice Requires="wps">
                  <w:drawing>
                    <wp:anchor distT="45720" distB="45720" distL="114300" distR="114300" simplePos="0" relativeHeight="251678720" behindDoc="0" locked="0" layoutInCell="1" allowOverlap="1" wp14:anchorId="252263C3" wp14:editId="7FD6CED1">
                      <wp:simplePos x="0" y="0"/>
                      <wp:positionH relativeFrom="column">
                        <wp:posOffset>612140</wp:posOffset>
                      </wp:positionH>
                      <wp:positionV relativeFrom="paragraph">
                        <wp:posOffset>1298575</wp:posOffset>
                      </wp:positionV>
                      <wp:extent cx="647700" cy="247650"/>
                      <wp:effectExtent l="0" t="0" r="19050" b="19050"/>
                      <wp:wrapNone/>
                      <wp:docPr id="1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47650"/>
                              </a:xfrm>
                              <a:prstGeom prst="rect">
                                <a:avLst/>
                              </a:prstGeom>
                              <a:solidFill>
                                <a:srgbClr val="FFFFFF"/>
                              </a:solidFill>
                              <a:ln w="9525">
                                <a:solidFill>
                                  <a:schemeClr val="bg1"/>
                                </a:solidFill>
                                <a:miter lim="800000"/>
                                <a:headEnd/>
                                <a:tailEnd/>
                              </a:ln>
                            </wps:spPr>
                            <wps:txbx>
                              <w:txbxContent>
                                <w:p w14:paraId="6686C7E9" w14:textId="77777777" w:rsidR="00320249" w:rsidRPr="00932920" w:rsidRDefault="00320249" w:rsidP="00F7739D">
                                  <w:pPr>
                                    <w:rPr>
                                      <w:lang w:val="en-US"/>
                                    </w:rPr>
                                  </w:pPr>
                                  <w:r>
                                    <w:rPr>
                                      <w:lang w:val="en-US"/>
                                    </w:rPr>
                                    <w:t>NDVI</w:t>
                                  </w:r>
                                  <w:r w:rsidRPr="00932920">
                                    <w:rPr>
                                      <w:vertAlign w:val="subscript"/>
                                      <w:lang w:val="en-US"/>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263C3" id="_x0000_s1032" type="#_x0000_t202" style="position:absolute;left:0;text-align:left;margin-left:48.2pt;margin-top:102.25pt;width:51pt;height:1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" strokecolor="white [3212]">
                      <v:textbox>
                        <w:txbxContent>
                          <w:p w14:paraId="6686C7E9" w14:textId="77777777" w:rsidR="00320249" w:rsidRPr="00932920" w:rsidRDefault="00320249" w:rsidP="00F7739D">
                            <w:pPr>
                              <w:rPr>
                                <w:lang w:val="en-US"/>
                              </w:rPr>
                            </w:pPr>
                            <w:r>
                              <w:rPr>
                                <w:lang w:val="en-US"/>
                              </w:rPr>
                              <w:t>NDVI</w:t>
                            </w:r>
                            <w:r w:rsidRPr="00932920">
                              <w:rPr>
                                <w:vertAlign w:val="subscript"/>
                                <w:lang w:val="en-US"/>
                              </w:rPr>
                              <w:t>T</w:t>
                            </w:r>
                          </w:p>
                        </w:txbxContent>
                      </v:textbox>
                    </v:shape>
                  </w:pict>
                </mc:Fallback>
              </mc:AlternateContent>
            </w:r>
            <w:r>
              <w:rPr>
                <w:noProof/>
                <w:lang w:val="en-US" w:eastAsia="en-US"/>
              </w:rPr>
              <w:drawing>
                <wp:inline distT="0" distB="0" distL="0" distR="0" wp14:anchorId="1B837FD0" wp14:editId="4CCDE631">
                  <wp:extent cx="2362517" cy="177165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0410" cy="1785068"/>
                          </a:xfrm>
                          <a:prstGeom prst="rect">
                            <a:avLst/>
                          </a:prstGeom>
                          <a:noFill/>
                          <a:ln>
                            <a:noFill/>
                          </a:ln>
                        </pic:spPr>
                      </pic:pic>
                    </a:graphicData>
                  </a:graphic>
                </wp:inline>
              </w:drawing>
            </w:r>
          </w:p>
        </w:tc>
        <w:tc>
          <w:tcPr>
            <w:tcW w:w="4814" w:type="dxa"/>
          </w:tcPr>
          <w:p w14:paraId="45BF05D9" w14:textId="77777777" w:rsidR="00F7739D" w:rsidRDefault="00F7739D" w:rsidP="001873B5">
            <w:pPr>
              <w:pStyle w:val="O"/>
              <w:spacing w:before="120" w:line="240" w:lineRule="auto"/>
              <w:ind w:firstLine="0"/>
              <w:jc w:val="center"/>
            </w:pPr>
            <w:r>
              <w:rPr>
                <w:noProof/>
                <w:lang w:val="en-US" w:eastAsia="en-US"/>
              </w:rPr>
              <mc:AlternateContent>
                <mc:Choice Requires="wps">
                  <w:drawing>
                    <wp:anchor distT="45720" distB="45720" distL="114300" distR="114300" simplePos="0" relativeHeight="251679744" behindDoc="0" locked="0" layoutInCell="1" allowOverlap="1" wp14:anchorId="719AB771" wp14:editId="4C8D0766">
                      <wp:simplePos x="0" y="0"/>
                      <wp:positionH relativeFrom="column">
                        <wp:posOffset>564515</wp:posOffset>
                      </wp:positionH>
                      <wp:positionV relativeFrom="paragraph">
                        <wp:posOffset>1266825</wp:posOffset>
                      </wp:positionV>
                      <wp:extent cx="666750" cy="266700"/>
                      <wp:effectExtent l="0" t="0" r="19050" b="19050"/>
                      <wp:wrapNone/>
                      <wp:docPr id="1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66700"/>
                              </a:xfrm>
                              <a:prstGeom prst="rect">
                                <a:avLst/>
                              </a:prstGeom>
                              <a:solidFill>
                                <a:srgbClr val="FFFFFF"/>
                              </a:solidFill>
                              <a:ln w="9525">
                                <a:solidFill>
                                  <a:schemeClr val="bg1"/>
                                </a:solidFill>
                                <a:miter lim="800000"/>
                                <a:headEnd/>
                                <a:tailEnd/>
                              </a:ln>
                            </wps:spPr>
                            <wps:txbx>
                              <w:txbxContent>
                                <w:p w14:paraId="5BB01B65" w14:textId="77777777" w:rsidR="00320249" w:rsidRPr="00932920" w:rsidRDefault="00320249" w:rsidP="00F7739D">
                                  <w:pPr>
                                    <w:rPr>
                                      <w:lang w:val="en-US"/>
                                    </w:rPr>
                                  </w:pPr>
                                  <w:r>
                                    <w:rPr>
                                      <w:lang w:val="en-US"/>
                                    </w:rPr>
                                    <w:t>NDVI</w:t>
                                  </w:r>
                                  <w:r>
                                    <w:rPr>
                                      <w:vertAlign w:val="subscript"/>
                                      <w:lang w:val="en-US"/>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AB771" id="_x0000_s1033" type="#_x0000_t202" style="position:absolute;left:0;text-align:left;margin-left:44.45pt;margin-top:99.75pt;width:52.5pt;height:2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" strokecolor="white [3212]">
                      <v:textbox>
                        <w:txbxContent>
                          <w:p w14:paraId="5BB01B65" w14:textId="77777777" w:rsidR="00320249" w:rsidRPr="00932920" w:rsidRDefault="00320249" w:rsidP="00F7739D">
                            <w:pPr>
                              <w:rPr>
                                <w:lang w:val="en-US"/>
                              </w:rPr>
                            </w:pPr>
                            <w:r>
                              <w:rPr>
                                <w:lang w:val="en-US"/>
                              </w:rPr>
                              <w:t>NDVI</w:t>
                            </w:r>
                            <w:r>
                              <w:rPr>
                                <w:vertAlign w:val="subscript"/>
                                <w:lang w:val="en-US"/>
                              </w:rPr>
                              <w:t>G</w:t>
                            </w:r>
                          </w:p>
                        </w:txbxContent>
                      </v:textbox>
                    </v:shape>
                  </w:pict>
                </mc:Fallback>
              </mc:AlternateContent>
            </w:r>
            <w:r>
              <w:rPr>
                <w:noProof/>
                <w:lang w:val="en-US" w:eastAsia="en-US"/>
              </w:rPr>
              <w:drawing>
                <wp:inline distT="0" distB="0" distL="0" distR="0" wp14:anchorId="5A83B741" wp14:editId="1CDE9016">
                  <wp:extent cx="2352675" cy="1765611"/>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6436" cy="1790947"/>
                          </a:xfrm>
                          <a:prstGeom prst="rect">
                            <a:avLst/>
                          </a:prstGeom>
                          <a:noFill/>
                          <a:ln>
                            <a:noFill/>
                          </a:ln>
                        </pic:spPr>
                      </pic:pic>
                    </a:graphicData>
                  </a:graphic>
                </wp:inline>
              </w:drawing>
            </w:r>
          </w:p>
        </w:tc>
      </w:tr>
      <w:tr w:rsidR="00F7739D" w:rsidRPr="0018579B" w14:paraId="79E8A3E9" w14:textId="77777777" w:rsidTr="001873B5">
        <w:tc>
          <w:tcPr>
            <w:tcW w:w="4814" w:type="dxa"/>
          </w:tcPr>
          <w:p w14:paraId="3CB19A9A" w14:textId="77777777" w:rsidR="00F7739D" w:rsidRDefault="00F7739D" w:rsidP="001873B5">
            <w:pPr>
              <w:pStyle w:val="O"/>
              <w:spacing w:line="240" w:lineRule="auto"/>
              <w:ind w:firstLine="0"/>
              <w:jc w:val="center"/>
            </w:pPr>
            <w:r>
              <w:t>(</w:t>
            </w:r>
            <w:r>
              <w:rPr>
                <w:lang w:val="en-US"/>
              </w:rPr>
              <w:t>a</w:t>
            </w:r>
            <w:r>
              <w:t>)</w:t>
            </w:r>
          </w:p>
        </w:tc>
        <w:tc>
          <w:tcPr>
            <w:tcW w:w="4814" w:type="dxa"/>
          </w:tcPr>
          <w:p w14:paraId="0484E8EE" w14:textId="77777777" w:rsidR="00F7739D" w:rsidRPr="0018579B" w:rsidRDefault="00F7739D" w:rsidP="001873B5">
            <w:pPr>
              <w:pStyle w:val="O"/>
              <w:spacing w:line="240" w:lineRule="auto"/>
              <w:ind w:firstLine="0"/>
              <w:jc w:val="center"/>
              <w:rPr>
                <w:lang w:val="en-US"/>
              </w:rPr>
            </w:pPr>
            <w:r>
              <w:rPr>
                <w:lang w:val="en-US"/>
              </w:rPr>
              <w:t>(b)</w:t>
            </w:r>
          </w:p>
        </w:tc>
      </w:tr>
      <w:tr w:rsidR="00F7739D" w14:paraId="2CA3DB57" w14:textId="77777777" w:rsidTr="001873B5">
        <w:trPr>
          <w:trHeight w:val="689"/>
        </w:trPr>
        <w:tc>
          <w:tcPr>
            <w:tcW w:w="9628" w:type="dxa"/>
            <w:gridSpan w:val="2"/>
          </w:tcPr>
          <w:p w14:paraId="6CE51D59" w14:textId="77777777" w:rsidR="00F7739D" w:rsidRDefault="00F7739D" w:rsidP="001873B5">
            <w:pPr>
              <w:pStyle w:val="O"/>
              <w:spacing w:before="120" w:line="240" w:lineRule="auto"/>
              <w:ind w:firstLine="0"/>
              <w:jc w:val="center"/>
            </w:pPr>
            <w:r w:rsidRPr="006560A4">
              <w:rPr>
                <w:sz w:val="20"/>
                <w:szCs w:val="20"/>
              </w:rPr>
              <w:t>Рисунок 3</w:t>
            </w:r>
            <w:r w:rsidRPr="00F7739D">
              <w:rPr>
                <w:sz w:val="20"/>
                <w:szCs w:val="20"/>
              </w:rPr>
              <w:t>5</w:t>
            </w:r>
            <w:r w:rsidRPr="006560A4">
              <w:rPr>
                <w:sz w:val="20"/>
                <w:szCs w:val="20"/>
              </w:rPr>
              <w:t>. Ошибки [в днях] для прогнозов лучших моделей SLP</w:t>
            </w:r>
            <w:r w:rsidRPr="006560A4">
              <w:rPr>
                <w:sz w:val="20"/>
                <w:szCs w:val="20"/>
                <w:vertAlign w:val="subscript"/>
              </w:rPr>
              <w:t>R</w:t>
            </w:r>
            <w:r w:rsidRPr="006560A4">
              <w:rPr>
                <w:sz w:val="20"/>
                <w:szCs w:val="20"/>
              </w:rPr>
              <w:t>(N) для NDVI</w:t>
            </w:r>
            <w:r w:rsidRPr="006560A4">
              <w:rPr>
                <w:sz w:val="20"/>
                <w:szCs w:val="20"/>
                <w:vertAlign w:val="subscript"/>
              </w:rPr>
              <w:t>T</w:t>
            </w:r>
            <w:r w:rsidRPr="006560A4">
              <w:rPr>
                <w:sz w:val="20"/>
                <w:szCs w:val="20"/>
              </w:rPr>
              <w:t xml:space="preserve"> (слева) и для NDVI</w:t>
            </w:r>
            <w:r w:rsidRPr="006560A4">
              <w:rPr>
                <w:sz w:val="20"/>
                <w:szCs w:val="20"/>
                <w:vertAlign w:val="subscript"/>
              </w:rPr>
              <w:t>G</w:t>
            </w:r>
            <w:r>
              <w:rPr>
                <w:sz w:val="20"/>
                <w:szCs w:val="20"/>
                <w:vertAlign w:val="subscript"/>
              </w:rPr>
              <w:t> </w:t>
            </w:r>
            <w:r w:rsidRPr="006560A4">
              <w:rPr>
                <w:sz w:val="20"/>
                <w:szCs w:val="20"/>
              </w:rPr>
              <w:t>(справа) на тестовой выборке. По оси абсцисс в скобках указано количество дней без полива.</w:t>
            </w:r>
          </w:p>
        </w:tc>
      </w:tr>
    </w:tbl>
    <w:p w14:paraId="47F66C32" w14:textId="26477AAC" w:rsidR="00E00199" w:rsidRDefault="00F7739D" w:rsidP="00E4707F">
      <w:pPr>
        <w:pStyle w:val="O"/>
        <w:spacing w:before="240"/>
      </w:pPr>
      <w:r>
        <w:t>В</w:t>
      </w:r>
      <w:r w:rsidR="0002536E">
        <w:t xml:space="preserve">ремена обучения лучших моделей представлены в таблице 12. Зеленым цветом выделены ячейки оптимальных групп признаков для советующей модели. </w:t>
      </w:r>
      <w:r w:rsidR="005118CD">
        <w:t xml:space="preserve">Обучение </w:t>
      </w:r>
      <w:r w:rsidR="0002536E">
        <w:t xml:space="preserve">на </w:t>
      </w:r>
      <w:r w:rsidR="005118CD">
        <w:rPr>
          <w:lang w:val="en-US"/>
        </w:rPr>
        <w:t>NDVI</w:t>
      </w:r>
      <w:r w:rsidR="005118CD" w:rsidRPr="005118CD">
        <w:rPr>
          <w:vertAlign w:val="subscript"/>
          <w:lang w:val="en-US"/>
        </w:rPr>
        <w:t>G</w:t>
      </w:r>
      <w:r w:rsidR="005118CD" w:rsidRPr="005118CD">
        <w:rPr>
          <w:vertAlign w:val="subscript"/>
        </w:rPr>
        <w:t xml:space="preserve"> </w:t>
      </w:r>
      <w:r w:rsidR="005118CD">
        <w:lastRenderedPageBreak/>
        <w:t xml:space="preserve">данных происходит медленнее, чем на </w:t>
      </w:r>
      <w:r w:rsidR="005118CD">
        <w:rPr>
          <w:lang w:val="en-US"/>
        </w:rPr>
        <w:t>NDVI</w:t>
      </w:r>
      <w:r w:rsidR="005118CD" w:rsidRPr="005118CD">
        <w:rPr>
          <w:vertAlign w:val="subscript"/>
          <w:lang w:val="en-US"/>
        </w:rPr>
        <w:t>T</w:t>
      </w:r>
      <w:r w:rsidR="005118CD" w:rsidRPr="005118CD">
        <w:t xml:space="preserve">. </w:t>
      </w:r>
      <w:r w:rsidR="001235CF">
        <w:t xml:space="preserve">Время обучения </w:t>
      </w:r>
      <w:r w:rsidR="0002536E">
        <w:t xml:space="preserve">SLP-классификатора не превышает </w:t>
      </w:r>
      <w:r w:rsidR="00C31A6F">
        <w:t>0.5</w:t>
      </w:r>
      <w:r w:rsidR="0002536E">
        <w:t xml:space="preserve"> секунды, SLP-регрессора 2.5 секунд.</w:t>
      </w:r>
    </w:p>
    <w:p w14:paraId="24C35346" w14:textId="5B43829B" w:rsidR="005118CD" w:rsidRPr="004A3022" w:rsidRDefault="005118CD" w:rsidP="00C31A6F">
      <w:pPr>
        <w:spacing w:before="120" w:after="120"/>
        <w:jc w:val="center"/>
      </w:pPr>
      <w:r>
        <w:t>Таблица 1</w:t>
      </w:r>
      <w:r w:rsidRPr="005118CD">
        <w:t>2</w:t>
      </w:r>
      <w:r>
        <w:t>. Время обучения лучших моделей</w:t>
      </w:r>
    </w:p>
    <w:tbl>
      <w:tblPr>
        <w:tblStyle w:val="af6"/>
        <w:tblW w:w="9776" w:type="dxa"/>
        <w:tblLayout w:type="fixed"/>
        <w:tblLook w:val="04A0" w:firstRow="1" w:lastRow="0" w:firstColumn="1" w:lastColumn="0" w:noHBand="0" w:noVBand="1"/>
      </w:tblPr>
      <w:tblGrid>
        <w:gridCol w:w="1177"/>
        <w:gridCol w:w="1795"/>
        <w:gridCol w:w="1843"/>
        <w:gridCol w:w="2410"/>
        <w:gridCol w:w="2551"/>
      </w:tblGrid>
      <w:tr w:rsidR="004A3022" w14:paraId="3821085D" w14:textId="77777777" w:rsidTr="004A3022">
        <w:trPr>
          <w:trHeight w:hRule="exact" w:val="232"/>
        </w:trPr>
        <w:tc>
          <w:tcPr>
            <w:tcW w:w="1177" w:type="dxa"/>
            <w:vMerge w:val="restart"/>
            <w:vAlign w:val="center"/>
          </w:tcPr>
          <w:p w14:paraId="3855DEB4" w14:textId="460F7625" w:rsidR="004A3022" w:rsidRPr="005118CD" w:rsidRDefault="004A3022" w:rsidP="004A3022">
            <w:pPr>
              <w:pStyle w:val="O"/>
              <w:spacing w:line="240" w:lineRule="auto"/>
              <w:ind w:firstLine="0"/>
              <w:jc w:val="center"/>
              <w:rPr>
                <w:b/>
                <w:bCs/>
                <w:sz w:val="20"/>
                <w:szCs w:val="20"/>
                <w:lang w:val="en-US"/>
              </w:rPr>
            </w:pPr>
            <w:r w:rsidRPr="005118CD">
              <w:rPr>
                <w:b/>
                <w:bCs/>
                <w:sz w:val="20"/>
                <w:szCs w:val="20"/>
              </w:rPr>
              <w:t>Обучение на группе признаков</w:t>
            </w:r>
          </w:p>
        </w:tc>
        <w:tc>
          <w:tcPr>
            <w:tcW w:w="3638" w:type="dxa"/>
            <w:gridSpan w:val="2"/>
            <w:vAlign w:val="center"/>
          </w:tcPr>
          <w:p w14:paraId="228FD0DC" w14:textId="095AEF50" w:rsidR="004A3022" w:rsidRPr="005118CD" w:rsidRDefault="004A3022" w:rsidP="005118CD">
            <w:pPr>
              <w:pStyle w:val="O"/>
              <w:ind w:firstLine="0"/>
              <w:jc w:val="center"/>
              <w:rPr>
                <w:b/>
                <w:bCs/>
                <w:sz w:val="20"/>
                <w:szCs w:val="20"/>
              </w:rPr>
            </w:pPr>
            <w:r w:rsidRPr="005118CD">
              <w:rPr>
                <w:b/>
                <w:bCs/>
                <w:sz w:val="20"/>
                <w:szCs w:val="20"/>
              </w:rPr>
              <w:t>Классификация</w:t>
            </w:r>
          </w:p>
        </w:tc>
        <w:tc>
          <w:tcPr>
            <w:tcW w:w="4961" w:type="dxa"/>
            <w:gridSpan w:val="2"/>
            <w:vAlign w:val="center"/>
          </w:tcPr>
          <w:p w14:paraId="44CE445A" w14:textId="1EAAC064" w:rsidR="004A3022" w:rsidRPr="005118CD" w:rsidRDefault="004A3022" w:rsidP="005118CD">
            <w:pPr>
              <w:pStyle w:val="O"/>
              <w:ind w:firstLine="0"/>
              <w:jc w:val="center"/>
              <w:rPr>
                <w:b/>
                <w:bCs/>
                <w:sz w:val="20"/>
                <w:szCs w:val="20"/>
              </w:rPr>
            </w:pPr>
            <w:r w:rsidRPr="005118CD">
              <w:rPr>
                <w:b/>
                <w:bCs/>
                <w:sz w:val="20"/>
                <w:szCs w:val="20"/>
              </w:rPr>
              <w:t>Регрессия</w:t>
            </w:r>
          </w:p>
        </w:tc>
      </w:tr>
      <w:tr w:rsidR="004A3022" w14:paraId="2DF323D8" w14:textId="77777777" w:rsidTr="004A3022">
        <w:trPr>
          <w:trHeight w:hRule="exact" w:val="340"/>
        </w:trPr>
        <w:tc>
          <w:tcPr>
            <w:tcW w:w="1177" w:type="dxa"/>
            <w:vMerge/>
            <w:vAlign w:val="center"/>
          </w:tcPr>
          <w:p w14:paraId="0DB3501C" w14:textId="77777777" w:rsidR="004A3022" w:rsidRPr="005118CD" w:rsidRDefault="004A3022" w:rsidP="004A3022">
            <w:pPr>
              <w:pStyle w:val="O"/>
              <w:ind w:firstLine="0"/>
              <w:jc w:val="center"/>
              <w:rPr>
                <w:b/>
                <w:bCs/>
                <w:sz w:val="20"/>
                <w:szCs w:val="20"/>
              </w:rPr>
            </w:pPr>
          </w:p>
        </w:tc>
        <w:tc>
          <w:tcPr>
            <w:tcW w:w="1795" w:type="dxa"/>
            <w:vAlign w:val="center"/>
          </w:tcPr>
          <w:p w14:paraId="33150229" w14:textId="5E4C052C" w:rsidR="004A3022" w:rsidRPr="0002536E" w:rsidRDefault="004A3022" w:rsidP="004A3022">
            <w:pPr>
              <w:pStyle w:val="O"/>
              <w:ind w:firstLine="0"/>
              <w:jc w:val="center"/>
              <w:rPr>
                <w:b/>
                <w:bCs/>
                <w:sz w:val="20"/>
                <w:szCs w:val="20"/>
                <w:lang w:val="en-US"/>
              </w:rPr>
            </w:pPr>
            <w:proofErr w:type="gramStart"/>
            <w:r>
              <w:rPr>
                <w:b/>
                <w:bCs/>
                <w:sz w:val="20"/>
                <w:szCs w:val="20"/>
              </w:rPr>
              <w:t>Модель</w:t>
            </w:r>
            <w:r>
              <w:rPr>
                <w:b/>
                <w:bCs/>
                <w:sz w:val="20"/>
                <w:szCs w:val="20"/>
                <w:lang w:val="en-US"/>
              </w:rPr>
              <w:t>:</w:t>
            </w:r>
            <w:r w:rsidRPr="0002536E">
              <w:rPr>
                <w:sz w:val="20"/>
                <w:szCs w:val="20"/>
                <w:lang w:val="en-US"/>
              </w:rPr>
              <w:t>SLP</w:t>
            </w:r>
            <w:r w:rsidRPr="0002536E">
              <w:rPr>
                <w:sz w:val="20"/>
                <w:szCs w:val="20"/>
                <w:vertAlign w:val="subscript"/>
                <w:lang w:val="en-US"/>
              </w:rPr>
              <w:t>C</w:t>
            </w:r>
            <w:proofErr w:type="gramEnd"/>
            <w:r w:rsidRPr="0002536E">
              <w:rPr>
                <w:sz w:val="20"/>
                <w:szCs w:val="20"/>
                <w:lang w:val="en-US"/>
              </w:rPr>
              <w:t>(14)</w:t>
            </w:r>
          </w:p>
        </w:tc>
        <w:tc>
          <w:tcPr>
            <w:tcW w:w="1843" w:type="dxa"/>
            <w:vAlign w:val="center"/>
          </w:tcPr>
          <w:p w14:paraId="4800BD61" w14:textId="3D0974C9" w:rsidR="004A3022" w:rsidRPr="005118CD" w:rsidRDefault="004A3022" w:rsidP="004A3022">
            <w:pPr>
              <w:pStyle w:val="O"/>
              <w:ind w:firstLine="0"/>
              <w:jc w:val="center"/>
              <w:rPr>
                <w:b/>
                <w:bCs/>
                <w:sz w:val="20"/>
                <w:szCs w:val="20"/>
              </w:rPr>
            </w:pPr>
            <w:proofErr w:type="gramStart"/>
            <w:r>
              <w:rPr>
                <w:b/>
                <w:bCs/>
                <w:sz w:val="20"/>
                <w:szCs w:val="20"/>
              </w:rPr>
              <w:t>Модель</w:t>
            </w:r>
            <w:r>
              <w:rPr>
                <w:b/>
                <w:bCs/>
                <w:sz w:val="20"/>
                <w:szCs w:val="20"/>
                <w:lang w:val="en-US"/>
              </w:rPr>
              <w:t>:</w:t>
            </w:r>
            <w:r w:rsidRPr="0002536E">
              <w:rPr>
                <w:sz w:val="20"/>
                <w:szCs w:val="20"/>
                <w:lang w:val="en-US"/>
              </w:rPr>
              <w:t>SLP</w:t>
            </w:r>
            <w:r w:rsidRPr="0002536E">
              <w:rPr>
                <w:sz w:val="20"/>
                <w:szCs w:val="20"/>
                <w:vertAlign w:val="subscript"/>
                <w:lang w:val="en-US"/>
              </w:rPr>
              <w:t>C</w:t>
            </w:r>
            <w:proofErr w:type="gramEnd"/>
            <w:r w:rsidRPr="0002536E">
              <w:rPr>
                <w:sz w:val="20"/>
                <w:szCs w:val="20"/>
                <w:lang w:val="en-US"/>
              </w:rPr>
              <w:t>(14)</w:t>
            </w:r>
          </w:p>
        </w:tc>
        <w:tc>
          <w:tcPr>
            <w:tcW w:w="2410" w:type="dxa"/>
            <w:vAlign w:val="center"/>
          </w:tcPr>
          <w:p w14:paraId="5F6E0DF3" w14:textId="38090CB9" w:rsidR="004A3022" w:rsidRPr="005118CD" w:rsidRDefault="004A3022" w:rsidP="004A3022">
            <w:pPr>
              <w:pStyle w:val="O"/>
              <w:ind w:firstLine="0"/>
              <w:jc w:val="center"/>
              <w:rPr>
                <w:b/>
                <w:bCs/>
                <w:sz w:val="20"/>
                <w:szCs w:val="20"/>
              </w:rPr>
            </w:pPr>
            <w:proofErr w:type="gramStart"/>
            <w:r>
              <w:rPr>
                <w:b/>
                <w:bCs/>
                <w:sz w:val="20"/>
                <w:szCs w:val="20"/>
              </w:rPr>
              <w:t>Модель</w:t>
            </w:r>
            <w:r w:rsidRPr="0002536E">
              <w:rPr>
                <w:b/>
                <w:bCs/>
                <w:sz w:val="20"/>
                <w:szCs w:val="20"/>
              </w:rPr>
              <w:t>:</w:t>
            </w:r>
            <w:r w:rsidRPr="0002536E">
              <w:rPr>
                <w:sz w:val="20"/>
                <w:szCs w:val="20"/>
                <w:lang w:val="en-US"/>
              </w:rPr>
              <w:t>SLP</w:t>
            </w:r>
            <w:r w:rsidRPr="0002536E">
              <w:rPr>
                <w:sz w:val="20"/>
                <w:szCs w:val="20"/>
                <w:vertAlign w:val="subscript"/>
                <w:lang w:val="en-US"/>
              </w:rPr>
              <w:t>R</w:t>
            </w:r>
            <w:proofErr w:type="gramEnd"/>
            <w:r w:rsidRPr="0002536E">
              <w:rPr>
                <w:sz w:val="20"/>
                <w:szCs w:val="20"/>
              </w:rPr>
              <w:t>(</w:t>
            </w:r>
            <w:r>
              <w:rPr>
                <w:sz w:val="20"/>
                <w:szCs w:val="20"/>
                <w:lang w:val="en-US"/>
              </w:rPr>
              <w:t>N</w:t>
            </w:r>
            <w:r w:rsidRPr="0002536E">
              <w:rPr>
                <w:sz w:val="20"/>
                <w:szCs w:val="20"/>
              </w:rPr>
              <w:t>=3,</w:t>
            </w:r>
            <w:r>
              <w:rPr>
                <w:sz w:val="20"/>
                <w:szCs w:val="20"/>
                <w:lang w:val="en-US"/>
              </w:rPr>
              <w:t>L</w:t>
            </w:r>
            <w:r w:rsidRPr="0002536E">
              <w:rPr>
                <w:sz w:val="20"/>
                <w:szCs w:val="20"/>
              </w:rPr>
              <w:t>=10)</w:t>
            </w:r>
          </w:p>
        </w:tc>
        <w:tc>
          <w:tcPr>
            <w:tcW w:w="2551" w:type="dxa"/>
            <w:vAlign w:val="center"/>
          </w:tcPr>
          <w:p w14:paraId="1C1A09B5" w14:textId="1CD78E58" w:rsidR="004A3022" w:rsidRPr="005118CD" w:rsidRDefault="004A3022" w:rsidP="004A3022">
            <w:pPr>
              <w:pStyle w:val="O"/>
              <w:ind w:firstLine="0"/>
              <w:jc w:val="center"/>
              <w:rPr>
                <w:b/>
                <w:bCs/>
                <w:sz w:val="20"/>
                <w:szCs w:val="20"/>
              </w:rPr>
            </w:pPr>
            <w:proofErr w:type="gramStart"/>
            <w:r>
              <w:rPr>
                <w:b/>
                <w:bCs/>
                <w:sz w:val="20"/>
                <w:szCs w:val="20"/>
              </w:rPr>
              <w:t>Модель</w:t>
            </w:r>
            <w:r w:rsidRPr="0002536E">
              <w:rPr>
                <w:b/>
                <w:bCs/>
                <w:sz w:val="20"/>
                <w:szCs w:val="20"/>
              </w:rPr>
              <w:t>:</w:t>
            </w:r>
            <w:r w:rsidRPr="0002536E">
              <w:rPr>
                <w:sz w:val="20"/>
                <w:szCs w:val="20"/>
                <w:lang w:val="en-US"/>
              </w:rPr>
              <w:t>SLP</w:t>
            </w:r>
            <w:r w:rsidRPr="0002536E">
              <w:rPr>
                <w:sz w:val="20"/>
                <w:szCs w:val="20"/>
                <w:vertAlign w:val="subscript"/>
                <w:lang w:val="en-US"/>
              </w:rPr>
              <w:t>R</w:t>
            </w:r>
            <w:proofErr w:type="gramEnd"/>
            <w:r w:rsidRPr="0002536E">
              <w:rPr>
                <w:sz w:val="20"/>
                <w:szCs w:val="20"/>
              </w:rPr>
              <w:t>(</w:t>
            </w:r>
            <w:r>
              <w:rPr>
                <w:sz w:val="20"/>
                <w:szCs w:val="20"/>
                <w:lang w:val="en-US"/>
              </w:rPr>
              <w:t>N</w:t>
            </w:r>
            <w:r w:rsidRPr="0002536E">
              <w:rPr>
                <w:sz w:val="20"/>
                <w:szCs w:val="20"/>
              </w:rPr>
              <w:t xml:space="preserve">=3, </w:t>
            </w:r>
            <w:r>
              <w:rPr>
                <w:sz w:val="20"/>
                <w:szCs w:val="20"/>
                <w:lang w:val="en-US"/>
              </w:rPr>
              <w:t>L</w:t>
            </w:r>
            <w:r w:rsidRPr="0002536E">
              <w:rPr>
                <w:sz w:val="20"/>
                <w:szCs w:val="20"/>
              </w:rPr>
              <w:t>=10)</w:t>
            </w:r>
          </w:p>
        </w:tc>
      </w:tr>
      <w:tr w:rsidR="004A3022" w14:paraId="77B52DC1" w14:textId="77777777" w:rsidTr="004A3022">
        <w:trPr>
          <w:trHeight w:hRule="exact" w:val="240"/>
        </w:trPr>
        <w:tc>
          <w:tcPr>
            <w:tcW w:w="1177" w:type="dxa"/>
            <w:vMerge/>
            <w:vAlign w:val="center"/>
          </w:tcPr>
          <w:p w14:paraId="37E18D60" w14:textId="77777777" w:rsidR="004A3022" w:rsidRPr="005118CD" w:rsidRDefault="004A3022" w:rsidP="004A3022">
            <w:pPr>
              <w:pStyle w:val="O"/>
              <w:ind w:firstLine="0"/>
              <w:jc w:val="center"/>
              <w:rPr>
                <w:b/>
                <w:bCs/>
                <w:sz w:val="20"/>
                <w:szCs w:val="20"/>
              </w:rPr>
            </w:pPr>
          </w:p>
        </w:tc>
        <w:tc>
          <w:tcPr>
            <w:tcW w:w="1795" w:type="dxa"/>
            <w:vAlign w:val="center"/>
          </w:tcPr>
          <w:p w14:paraId="62F9642E" w14:textId="06BB7E67" w:rsidR="004A3022" w:rsidRDefault="004A3022" w:rsidP="004A3022">
            <w:pPr>
              <w:pStyle w:val="O"/>
              <w:ind w:firstLine="0"/>
              <w:jc w:val="center"/>
              <w:rPr>
                <w:b/>
                <w:bCs/>
                <w:sz w:val="20"/>
                <w:szCs w:val="20"/>
              </w:rPr>
            </w:pPr>
            <w:r>
              <w:rPr>
                <w:b/>
                <w:bCs/>
                <w:sz w:val="20"/>
                <w:szCs w:val="20"/>
              </w:rPr>
              <w:t>Данные</w:t>
            </w:r>
            <w:r>
              <w:rPr>
                <w:b/>
                <w:bCs/>
                <w:sz w:val="20"/>
                <w:szCs w:val="20"/>
                <w:lang w:val="en-US"/>
              </w:rPr>
              <w:t xml:space="preserve">: </w:t>
            </w:r>
            <w:r w:rsidRPr="0002536E">
              <w:rPr>
                <w:sz w:val="20"/>
                <w:szCs w:val="20"/>
                <w:lang w:val="en-US"/>
              </w:rPr>
              <w:t>NDVI</w:t>
            </w:r>
            <w:r w:rsidRPr="0002536E">
              <w:rPr>
                <w:sz w:val="20"/>
                <w:szCs w:val="20"/>
                <w:vertAlign w:val="subscript"/>
                <w:lang w:val="en-US"/>
              </w:rPr>
              <w:t>T</w:t>
            </w:r>
          </w:p>
        </w:tc>
        <w:tc>
          <w:tcPr>
            <w:tcW w:w="1843" w:type="dxa"/>
            <w:vAlign w:val="center"/>
          </w:tcPr>
          <w:p w14:paraId="14851D6B" w14:textId="31B1A2B3" w:rsidR="004A3022" w:rsidRDefault="004A3022" w:rsidP="004A3022">
            <w:pPr>
              <w:pStyle w:val="O"/>
              <w:ind w:firstLine="0"/>
              <w:jc w:val="center"/>
              <w:rPr>
                <w:b/>
                <w:bCs/>
                <w:sz w:val="20"/>
                <w:szCs w:val="20"/>
              </w:rPr>
            </w:pPr>
            <w:r>
              <w:rPr>
                <w:b/>
                <w:bCs/>
                <w:sz w:val="20"/>
                <w:szCs w:val="20"/>
              </w:rPr>
              <w:t>Данные</w:t>
            </w:r>
            <w:r>
              <w:rPr>
                <w:b/>
                <w:bCs/>
                <w:sz w:val="20"/>
                <w:szCs w:val="20"/>
                <w:lang w:val="en-US"/>
              </w:rPr>
              <w:t xml:space="preserve">: </w:t>
            </w:r>
            <w:r w:rsidRPr="0002536E">
              <w:rPr>
                <w:sz w:val="20"/>
                <w:szCs w:val="20"/>
                <w:lang w:val="en-US"/>
              </w:rPr>
              <w:t>NDVI</w:t>
            </w:r>
            <w:r w:rsidRPr="0002536E">
              <w:rPr>
                <w:sz w:val="20"/>
                <w:szCs w:val="20"/>
                <w:vertAlign w:val="subscript"/>
                <w:lang w:val="en-US"/>
              </w:rPr>
              <w:t>G</w:t>
            </w:r>
          </w:p>
        </w:tc>
        <w:tc>
          <w:tcPr>
            <w:tcW w:w="2410" w:type="dxa"/>
            <w:vAlign w:val="center"/>
          </w:tcPr>
          <w:p w14:paraId="51C64A24" w14:textId="61ECF2EF" w:rsidR="004A3022" w:rsidRDefault="004A3022" w:rsidP="004A3022">
            <w:pPr>
              <w:pStyle w:val="O"/>
              <w:ind w:firstLine="0"/>
              <w:jc w:val="center"/>
              <w:rPr>
                <w:b/>
                <w:bCs/>
                <w:sz w:val="20"/>
                <w:szCs w:val="20"/>
              </w:rPr>
            </w:pPr>
            <w:r>
              <w:rPr>
                <w:b/>
                <w:bCs/>
                <w:sz w:val="20"/>
                <w:szCs w:val="20"/>
              </w:rPr>
              <w:t>Данные</w:t>
            </w:r>
            <w:r>
              <w:rPr>
                <w:b/>
                <w:bCs/>
                <w:sz w:val="20"/>
                <w:szCs w:val="20"/>
                <w:lang w:val="en-US"/>
              </w:rPr>
              <w:t xml:space="preserve">: </w:t>
            </w:r>
            <w:r w:rsidRPr="0002536E">
              <w:rPr>
                <w:sz w:val="20"/>
                <w:szCs w:val="20"/>
                <w:lang w:val="en-US"/>
              </w:rPr>
              <w:t>NDVI</w:t>
            </w:r>
            <w:r w:rsidRPr="0002536E">
              <w:rPr>
                <w:sz w:val="20"/>
                <w:szCs w:val="20"/>
                <w:vertAlign w:val="subscript"/>
                <w:lang w:val="en-US"/>
              </w:rPr>
              <w:t>T</w:t>
            </w:r>
          </w:p>
        </w:tc>
        <w:tc>
          <w:tcPr>
            <w:tcW w:w="2551" w:type="dxa"/>
            <w:vAlign w:val="center"/>
          </w:tcPr>
          <w:p w14:paraId="3F1730BA" w14:textId="5A309988" w:rsidR="004A3022" w:rsidRDefault="004A3022" w:rsidP="004A3022">
            <w:pPr>
              <w:pStyle w:val="O"/>
              <w:ind w:firstLine="0"/>
              <w:jc w:val="center"/>
              <w:rPr>
                <w:b/>
                <w:bCs/>
                <w:sz w:val="20"/>
                <w:szCs w:val="20"/>
              </w:rPr>
            </w:pPr>
            <w:r>
              <w:rPr>
                <w:b/>
                <w:bCs/>
                <w:sz w:val="20"/>
                <w:szCs w:val="20"/>
              </w:rPr>
              <w:t>Данные</w:t>
            </w:r>
            <w:r>
              <w:rPr>
                <w:b/>
                <w:bCs/>
                <w:sz w:val="20"/>
                <w:szCs w:val="20"/>
                <w:lang w:val="en-US"/>
              </w:rPr>
              <w:t xml:space="preserve">: </w:t>
            </w:r>
            <w:r w:rsidRPr="0002536E">
              <w:rPr>
                <w:sz w:val="20"/>
                <w:szCs w:val="20"/>
                <w:lang w:val="en-US"/>
              </w:rPr>
              <w:t>NDVI</w:t>
            </w:r>
            <w:r w:rsidRPr="0002536E">
              <w:rPr>
                <w:sz w:val="20"/>
                <w:szCs w:val="20"/>
                <w:vertAlign w:val="subscript"/>
                <w:lang w:val="en-US"/>
              </w:rPr>
              <w:t>G</w:t>
            </w:r>
          </w:p>
        </w:tc>
      </w:tr>
      <w:tr w:rsidR="004A3022" w14:paraId="6D8E8930" w14:textId="77777777" w:rsidTr="00A27EE4">
        <w:tc>
          <w:tcPr>
            <w:tcW w:w="1177" w:type="dxa"/>
            <w:vAlign w:val="center"/>
          </w:tcPr>
          <w:p w14:paraId="04840272" w14:textId="16B5A1BE" w:rsidR="004A3022" w:rsidRPr="004A3022" w:rsidRDefault="004A3022" w:rsidP="004A3022">
            <w:pPr>
              <w:pStyle w:val="O"/>
              <w:ind w:firstLine="0"/>
              <w:jc w:val="center"/>
              <w:rPr>
                <w:sz w:val="16"/>
                <w:szCs w:val="16"/>
                <w:lang w:val="en-US"/>
              </w:rPr>
            </w:pPr>
            <w:r w:rsidRPr="004A3022">
              <w:rPr>
                <w:sz w:val="16"/>
                <w:szCs w:val="16"/>
                <w:lang w:val="en-US"/>
              </w:rPr>
              <w:t>STAT</w:t>
            </w:r>
          </w:p>
        </w:tc>
        <w:tc>
          <w:tcPr>
            <w:tcW w:w="1795" w:type="dxa"/>
            <w:shd w:val="clear" w:color="auto" w:fill="E2EFD9" w:themeFill="accent6" w:themeFillTint="33"/>
            <w:vAlign w:val="center"/>
          </w:tcPr>
          <w:p w14:paraId="575E7DDE" w14:textId="73CBE599" w:rsidR="004A3022" w:rsidRPr="005118CD" w:rsidRDefault="004A3022" w:rsidP="004A3022">
            <w:pPr>
              <w:pStyle w:val="O"/>
              <w:ind w:firstLine="0"/>
              <w:jc w:val="center"/>
              <w:rPr>
                <w:sz w:val="20"/>
                <w:szCs w:val="20"/>
                <w:lang w:val="en-US"/>
              </w:rPr>
            </w:pPr>
            <w:r w:rsidRPr="005118CD">
              <w:rPr>
                <w:sz w:val="20"/>
                <w:szCs w:val="20"/>
              </w:rPr>
              <w:t>0.</w:t>
            </w:r>
            <w:r w:rsidRPr="005118CD">
              <w:rPr>
                <w:sz w:val="20"/>
                <w:szCs w:val="20"/>
                <w:lang w:val="en-US"/>
              </w:rPr>
              <w:t>292</w:t>
            </w:r>
          </w:p>
        </w:tc>
        <w:tc>
          <w:tcPr>
            <w:tcW w:w="1843" w:type="dxa"/>
            <w:vAlign w:val="center"/>
          </w:tcPr>
          <w:p w14:paraId="5F0F9F2A" w14:textId="17CF0983" w:rsidR="004A3022" w:rsidRPr="005118CD" w:rsidRDefault="004A3022" w:rsidP="004A3022">
            <w:pPr>
              <w:pStyle w:val="O"/>
              <w:ind w:firstLine="0"/>
              <w:jc w:val="center"/>
              <w:rPr>
                <w:sz w:val="20"/>
                <w:szCs w:val="20"/>
              </w:rPr>
            </w:pPr>
            <w:r w:rsidRPr="005118CD">
              <w:rPr>
                <w:sz w:val="20"/>
                <w:szCs w:val="20"/>
                <w:lang w:val="en-US"/>
              </w:rPr>
              <w:t>0.472</w:t>
            </w:r>
          </w:p>
        </w:tc>
        <w:tc>
          <w:tcPr>
            <w:tcW w:w="2410" w:type="dxa"/>
            <w:vAlign w:val="center"/>
          </w:tcPr>
          <w:p w14:paraId="7559EF36" w14:textId="4E1843B8" w:rsidR="004A3022" w:rsidRPr="005118CD" w:rsidRDefault="004A3022" w:rsidP="004A3022">
            <w:pPr>
              <w:pStyle w:val="O"/>
              <w:ind w:firstLine="0"/>
              <w:jc w:val="center"/>
              <w:rPr>
                <w:sz w:val="20"/>
                <w:szCs w:val="20"/>
                <w:lang w:val="en-US"/>
              </w:rPr>
            </w:pPr>
            <w:r w:rsidRPr="005118CD">
              <w:rPr>
                <w:sz w:val="20"/>
                <w:szCs w:val="20"/>
                <w:lang w:val="en-US"/>
              </w:rPr>
              <w:t>0.721</w:t>
            </w:r>
          </w:p>
        </w:tc>
        <w:tc>
          <w:tcPr>
            <w:tcW w:w="2551" w:type="dxa"/>
            <w:vAlign w:val="center"/>
          </w:tcPr>
          <w:p w14:paraId="163AEC79" w14:textId="54E679AF" w:rsidR="004A3022" w:rsidRPr="005118CD" w:rsidRDefault="004A3022" w:rsidP="004A3022">
            <w:pPr>
              <w:pStyle w:val="O"/>
              <w:ind w:firstLine="0"/>
              <w:jc w:val="center"/>
              <w:rPr>
                <w:sz w:val="20"/>
                <w:szCs w:val="20"/>
                <w:lang w:val="en-US"/>
              </w:rPr>
            </w:pPr>
            <w:r w:rsidRPr="005118CD">
              <w:rPr>
                <w:sz w:val="20"/>
                <w:szCs w:val="20"/>
                <w:lang w:val="en-US"/>
              </w:rPr>
              <w:t>0.701</w:t>
            </w:r>
          </w:p>
        </w:tc>
      </w:tr>
      <w:tr w:rsidR="004A3022" w14:paraId="54A9F219" w14:textId="77777777" w:rsidTr="00A27EE4">
        <w:tc>
          <w:tcPr>
            <w:tcW w:w="1177" w:type="dxa"/>
            <w:vAlign w:val="center"/>
          </w:tcPr>
          <w:p w14:paraId="1031EF3A" w14:textId="4B61DF87" w:rsidR="004A3022" w:rsidRPr="004A3022" w:rsidRDefault="004A3022" w:rsidP="004A3022">
            <w:pPr>
              <w:pStyle w:val="O"/>
              <w:ind w:firstLine="0"/>
              <w:jc w:val="center"/>
              <w:rPr>
                <w:sz w:val="16"/>
                <w:szCs w:val="16"/>
                <w:lang w:val="en-US"/>
              </w:rPr>
            </w:pPr>
            <w:r w:rsidRPr="004A3022">
              <w:rPr>
                <w:sz w:val="16"/>
                <w:szCs w:val="16"/>
                <w:lang w:val="en-US"/>
              </w:rPr>
              <w:t>STAT + HIST</w:t>
            </w:r>
          </w:p>
        </w:tc>
        <w:tc>
          <w:tcPr>
            <w:tcW w:w="1795" w:type="dxa"/>
            <w:shd w:val="clear" w:color="auto" w:fill="E2EFD9" w:themeFill="accent6" w:themeFillTint="33"/>
            <w:vAlign w:val="center"/>
          </w:tcPr>
          <w:p w14:paraId="66B3300D" w14:textId="3481D4C2" w:rsidR="004A3022" w:rsidRPr="005118CD" w:rsidRDefault="004A3022" w:rsidP="004A3022">
            <w:pPr>
              <w:pStyle w:val="O"/>
              <w:ind w:firstLine="0"/>
              <w:jc w:val="center"/>
              <w:rPr>
                <w:sz w:val="20"/>
                <w:szCs w:val="20"/>
                <w:lang w:val="en-US"/>
              </w:rPr>
            </w:pPr>
            <w:r w:rsidRPr="005118CD">
              <w:rPr>
                <w:sz w:val="20"/>
                <w:szCs w:val="20"/>
                <w:lang w:val="en-US"/>
              </w:rPr>
              <w:t>0.301</w:t>
            </w:r>
          </w:p>
        </w:tc>
        <w:tc>
          <w:tcPr>
            <w:tcW w:w="1843" w:type="dxa"/>
            <w:shd w:val="clear" w:color="auto" w:fill="E2EFD9" w:themeFill="accent6" w:themeFillTint="33"/>
            <w:vAlign w:val="center"/>
          </w:tcPr>
          <w:p w14:paraId="03475478" w14:textId="6E0A6CEF" w:rsidR="004A3022" w:rsidRPr="005118CD" w:rsidRDefault="004A3022" w:rsidP="004A3022">
            <w:pPr>
              <w:pStyle w:val="O"/>
              <w:ind w:firstLine="0"/>
              <w:jc w:val="center"/>
              <w:rPr>
                <w:sz w:val="20"/>
                <w:szCs w:val="20"/>
                <w:lang w:val="en-US"/>
              </w:rPr>
            </w:pPr>
            <w:r w:rsidRPr="005118CD">
              <w:rPr>
                <w:sz w:val="20"/>
                <w:szCs w:val="20"/>
                <w:lang w:val="en-US"/>
              </w:rPr>
              <w:t>0.317</w:t>
            </w:r>
          </w:p>
        </w:tc>
        <w:tc>
          <w:tcPr>
            <w:tcW w:w="2410" w:type="dxa"/>
            <w:shd w:val="clear" w:color="auto" w:fill="E2EFD9" w:themeFill="accent6" w:themeFillTint="33"/>
            <w:vAlign w:val="center"/>
          </w:tcPr>
          <w:p w14:paraId="628028BA" w14:textId="4ED225DD" w:rsidR="004A3022" w:rsidRPr="005118CD" w:rsidRDefault="004A3022" w:rsidP="004A3022">
            <w:pPr>
              <w:pStyle w:val="O"/>
              <w:ind w:firstLine="0"/>
              <w:jc w:val="center"/>
              <w:rPr>
                <w:sz w:val="20"/>
                <w:szCs w:val="20"/>
                <w:lang w:val="en-US"/>
              </w:rPr>
            </w:pPr>
            <w:r w:rsidRPr="005118CD">
              <w:rPr>
                <w:sz w:val="20"/>
                <w:szCs w:val="20"/>
                <w:lang w:val="en-US"/>
              </w:rPr>
              <w:t>0.747</w:t>
            </w:r>
          </w:p>
        </w:tc>
        <w:tc>
          <w:tcPr>
            <w:tcW w:w="2551" w:type="dxa"/>
            <w:vAlign w:val="center"/>
          </w:tcPr>
          <w:p w14:paraId="69A75D0F" w14:textId="36F202A1" w:rsidR="004A3022" w:rsidRPr="005118CD" w:rsidRDefault="004A3022" w:rsidP="004A3022">
            <w:pPr>
              <w:pStyle w:val="O"/>
              <w:ind w:firstLine="0"/>
              <w:jc w:val="center"/>
              <w:rPr>
                <w:sz w:val="20"/>
                <w:szCs w:val="20"/>
                <w:lang w:val="en-US"/>
              </w:rPr>
            </w:pPr>
            <w:r w:rsidRPr="005118CD">
              <w:rPr>
                <w:sz w:val="20"/>
                <w:szCs w:val="20"/>
                <w:lang w:val="en-US"/>
              </w:rPr>
              <w:t>2.124</w:t>
            </w:r>
          </w:p>
        </w:tc>
      </w:tr>
      <w:tr w:rsidR="004A3022" w14:paraId="72D2A222" w14:textId="77777777" w:rsidTr="00A27EE4">
        <w:tc>
          <w:tcPr>
            <w:tcW w:w="1177" w:type="dxa"/>
            <w:vAlign w:val="center"/>
          </w:tcPr>
          <w:p w14:paraId="16B98745" w14:textId="50D4B396" w:rsidR="004A3022" w:rsidRPr="004A3022" w:rsidRDefault="004A3022" w:rsidP="004A3022">
            <w:pPr>
              <w:pStyle w:val="O"/>
              <w:ind w:firstLine="0"/>
              <w:jc w:val="center"/>
              <w:rPr>
                <w:sz w:val="16"/>
                <w:szCs w:val="16"/>
                <w:lang w:val="en-US"/>
              </w:rPr>
            </w:pPr>
            <w:r w:rsidRPr="004A3022">
              <w:rPr>
                <w:sz w:val="16"/>
                <w:szCs w:val="16"/>
                <w:lang w:val="en-US"/>
              </w:rPr>
              <w:t>GLCM</w:t>
            </w:r>
          </w:p>
        </w:tc>
        <w:tc>
          <w:tcPr>
            <w:tcW w:w="1795" w:type="dxa"/>
            <w:shd w:val="clear" w:color="auto" w:fill="E2EFD9" w:themeFill="accent6" w:themeFillTint="33"/>
            <w:vAlign w:val="center"/>
          </w:tcPr>
          <w:p w14:paraId="668721E7" w14:textId="5D6985BE" w:rsidR="004A3022" w:rsidRPr="005118CD" w:rsidRDefault="004A3022" w:rsidP="004A3022">
            <w:pPr>
              <w:pStyle w:val="O"/>
              <w:ind w:firstLine="0"/>
              <w:jc w:val="center"/>
              <w:rPr>
                <w:sz w:val="20"/>
                <w:szCs w:val="20"/>
                <w:lang w:val="en-US"/>
              </w:rPr>
            </w:pPr>
            <w:r w:rsidRPr="005118CD">
              <w:rPr>
                <w:sz w:val="20"/>
                <w:szCs w:val="20"/>
                <w:lang w:val="en-US"/>
              </w:rPr>
              <w:t>0.141</w:t>
            </w:r>
          </w:p>
        </w:tc>
        <w:tc>
          <w:tcPr>
            <w:tcW w:w="1843" w:type="dxa"/>
            <w:shd w:val="clear" w:color="auto" w:fill="E2EFD9" w:themeFill="accent6" w:themeFillTint="33"/>
            <w:vAlign w:val="center"/>
          </w:tcPr>
          <w:p w14:paraId="692C91D4" w14:textId="757D6619" w:rsidR="004A3022" w:rsidRPr="005118CD" w:rsidRDefault="004A3022" w:rsidP="004A3022">
            <w:pPr>
              <w:pStyle w:val="O"/>
              <w:ind w:firstLine="0"/>
              <w:jc w:val="center"/>
              <w:rPr>
                <w:sz w:val="20"/>
                <w:szCs w:val="20"/>
                <w:lang w:val="en-US"/>
              </w:rPr>
            </w:pPr>
            <w:r w:rsidRPr="005118CD">
              <w:rPr>
                <w:sz w:val="20"/>
                <w:szCs w:val="20"/>
                <w:lang w:val="en-US"/>
              </w:rPr>
              <w:t>0.215</w:t>
            </w:r>
          </w:p>
        </w:tc>
        <w:tc>
          <w:tcPr>
            <w:tcW w:w="2410" w:type="dxa"/>
            <w:vAlign w:val="center"/>
          </w:tcPr>
          <w:p w14:paraId="6DE355F8" w14:textId="1EDEDA2A" w:rsidR="004A3022" w:rsidRPr="005118CD" w:rsidRDefault="004A3022" w:rsidP="004A3022">
            <w:pPr>
              <w:pStyle w:val="O"/>
              <w:ind w:firstLine="0"/>
              <w:jc w:val="center"/>
              <w:rPr>
                <w:sz w:val="20"/>
                <w:szCs w:val="20"/>
                <w:lang w:val="en-US"/>
              </w:rPr>
            </w:pPr>
            <w:r w:rsidRPr="005118CD">
              <w:rPr>
                <w:sz w:val="20"/>
                <w:szCs w:val="20"/>
                <w:lang w:val="en-US"/>
              </w:rPr>
              <w:t>1.422</w:t>
            </w:r>
          </w:p>
        </w:tc>
        <w:tc>
          <w:tcPr>
            <w:tcW w:w="2551" w:type="dxa"/>
            <w:vAlign w:val="center"/>
          </w:tcPr>
          <w:p w14:paraId="4565F0C5" w14:textId="64FEA489" w:rsidR="004A3022" w:rsidRPr="005118CD" w:rsidRDefault="004A3022" w:rsidP="004A3022">
            <w:pPr>
              <w:pStyle w:val="O"/>
              <w:ind w:firstLine="0"/>
              <w:jc w:val="center"/>
              <w:rPr>
                <w:sz w:val="20"/>
                <w:szCs w:val="20"/>
                <w:lang w:val="en-US"/>
              </w:rPr>
            </w:pPr>
            <w:r w:rsidRPr="005118CD">
              <w:rPr>
                <w:sz w:val="20"/>
                <w:szCs w:val="20"/>
                <w:lang w:val="en-US"/>
              </w:rPr>
              <w:t>2.339</w:t>
            </w:r>
          </w:p>
        </w:tc>
      </w:tr>
      <w:tr w:rsidR="004A3022" w14:paraId="0A333005" w14:textId="77777777" w:rsidTr="00A27EE4">
        <w:tc>
          <w:tcPr>
            <w:tcW w:w="1177" w:type="dxa"/>
            <w:vAlign w:val="center"/>
          </w:tcPr>
          <w:p w14:paraId="15A2FA20" w14:textId="01B7A561" w:rsidR="004A3022" w:rsidRPr="004A3022" w:rsidRDefault="004A3022" w:rsidP="004A3022">
            <w:pPr>
              <w:pStyle w:val="O"/>
              <w:ind w:firstLine="0"/>
              <w:jc w:val="center"/>
              <w:rPr>
                <w:sz w:val="16"/>
                <w:szCs w:val="16"/>
              </w:rPr>
            </w:pPr>
            <w:r w:rsidRPr="004A3022">
              <w:rPr>
                <w:sz w:val="16"/>
                <w:szCs w:val="16"/>
                <w:lang w:val="en-US"/>
              </w:rPr>
              <w:t>ALL</w:t>
            </w:r>
          </w:p>
        </w:tc>
        <w:tc>
          <w:tcPr>
            <w:tcW w:w="1795" w:type="dxa"/>
            <w:shd w:val="clear" w:color="auto" w:fill="E2EFD9" w:themeFill="accent6" w:themeFillTint="33"/>
            <w:vAlign w:val="center"/>
          </w:tcPr>
          <w:p w14:paraId="28625633" w14:textId="5F39A245" w:rsidR="004A3022" w:rsidRPr="005118CD" w:rsidRDefault="004A3022" w:rsidP="004A3022">
            <w:pPr>
              <w:pStyle w:val="O"/>
              <w:ind w:firstLine="0"/>
              <w:jc w:val="center"/>
              <w:rPr>
                <w:sz w:val="20"/>
                <w:szCs w:val="20"/>
                <w:lang w:val="en-US"/>
              </w:rPr>
            </w:pPr>
            <w:r w:rsidRPr="005118CD">
              <w:rPr>
                <w:sz w:val="20"/>
                <w:szCs w:val="20"/>
                <w:lang w:val="en-US"/>
              </w:rPr>
              <w:t>0.111</w:t>
            </w:r>
          </w:p>
        </w:tc>
        <w:tc>
          <w:tcPr>
            <w:tcW w:w="1843" w:type="dxa"/>
            <w:shd w:val="clear" w:color="auto" w:fill="E2EFD9" w:themeFill="accent6" w:themeFillTint="33"/>
            <w:vAlign w:val="center"/>
          </w:tcPr>
          <w:p w14:paraId="5F919B52" w14:textId="24EF3C91" w:rsidR="004A3022" w:rsidRPr="005118CD" w:rsidRDefault="004A3022" w:rsidP="004A3022">
            <w:pPr>
              <w:pStyle w:val="O"/>
              <w:ind w:firstLine="0"/>
              <w:jc w:val="center"/>
              <w:rPr>
                <w:sz w:val="20"/>
                <w:szCs w:val="20"/>
                <w:lang w:val="en-US"/>
              </w:rPr>
            </w:pPr>
            <w:r w:rsidRPr="005118CD">
              <w:rPr>
                <w:sz w:val="20"/>
                <w:szCs w:val="20"/>
                <w:lang w:val="en-US"/>
              </w:rPr>
              <w:t>0.179</w:t>
            </w:r>
          </w:p>
        </w:tc>
        <w:tc>
          <w:tcPr>
            <w:tcW w:w="2410" w:type="dxa"/>
            <w:vAlign w:val="center"/>
          </w:tcPr>
          <w:p w14:paraId="70008CDA" w14:textId="6AD9C5A3" w:rsidR="004A3022" w:rsidRPr="005118CD" w:rsidRDefault="004A3022" w:rsidP="004A3022">
            <w:pPr>
              <w:pStyle w:val="O"/>
              <w:ind w:firstLine="0"/>
              <w:jc w:val="center"/>
              <w:rPr>
                <w:sz w:val="20"/>
                <w:szCs w:val="20"/>
                <w:lang w:val="en-US"/>
              </w:rPr>
            </w:pPr>
            <w:r w:rsidRPr="005118CD">
              <w:rPr>
                <w:sz w:val="20"/>
                <w:szCs w:val="20"/>
                <w:lang w:val="en-US"/>
              </w:rPr>
              <w:t>0.421</w:t>
            </w:r>
          </w:p>
        </w:tc>
        <w:tc>
          <w:tcPr>
            <w:tcW w:w="2551" w:type="dxa"/>
            <w:shd w:val="clear" w:color="auto" w:fill="E2EFD9" w:themeFill="accent6" w:themeFillTint="33"/>
            <w:vAlign w:val="center"/>
          </w:tcPr>
          <w:p w14:paraId="60286EE5" w14:textId="6B4B8E2E" w:rsidR="004A3022" w:rsidRPr="005118CD" w:rsidRDefault="004A3022" w:rsidP="004A3022">
            <w:pPr>
              <w:pStyle w:val="O"/>
              <w:ind w:firstLine="0"/>
              <w:jc w:val="center"/>
              <w:rPr>
                <w:sz w:val="20"/>
                <w:szCs w:val="20"/>
                <w:lang w:val="en-US"/>
              </w:rPr>
            </w:pPr>
            <w:r w:rsidRPr="005118CD">
              <w:rPr>
                <w:sz w:val="20"/>
                <w:szCs w:val="20"/>
                <w:lang w:val="en-US"/>
              </w:rPr>
              <w:t>1.08</w:t>
            </w:r>
          </w:p>
        </w:tc>
      </w:tr>
    </w:tbl>
    <w:p w14:paraId="4D401546" w14:textId="4971D732" w:rsidR="004277D8" w:rsidRDefault="004277D8" w:rsidP="004277D8">
      <w:pPr>
        <w:pStyle w:val="31"/>
        <w:numPr>
          <w:ilvl w:val="2"/>
          <w:numId w:val="1"/>
        </w:numPr>
        <w:ind w:left="0" w:firstLine="0"/>
      </w:pPr>
      <w:bookmarkStart w:id="249" w:name="_Toc74818570"/>
      <w:r>
        <w:t>Результаты исследования</w:t>
      </w:r>
      <w:bookmarkEnd w:id="249"/>
      <w:r>
        <w:t xml:space="preserve"> </w:t>
      </w:r>
    </w:p>
    <w:p w14:paraId="01EBB4FF" w14:textId="74E08292" w:rsidR="00A53188" w:rsidRPr="00A53188" w:rsidRDefault="00A53188" w:rsidP="00A53188">
      <w:pPr>
        <w:pStyle w:val="O"/>
      </w:pPr>
      <w:r w:rsidRPr="00A53188">
        <w:t xml:space="preserve">Результаты использования построенных SLP(N)-классификатора и SLP(N)-регрессора на примере задачи ранней диагностики засухи растений пшеницы в целом подтверждают возможность их использования в качестве интерактивных XAI-блоков. </w:t>
      </w:r>
    </w:p>
    <w:p w14:paraId="408A5969" w14:textId="72591F14" w:rsidR="00A53188" w:rsidRPr="00096303" w:rsidRDefault="00A53188" w:rsidP="00A53188">
      <w:pPr>
        <w:pStyle w:val="O"/>
      </w:pPr>
      <w:r w:rsidRPr="00A53188">
        <w:t>Замена обучения модели на наборе изображений обучением на векторе признаков дает блоку сразу несколько XAI-преимуществ:</w:t>
      </w:r>
      <w:r w:rsidR="00131101">
        <w:t xml:space="preserve"> 1) простота</w:t>
      </w:r>
      <w:r w:rsidR="00131101" w:rsidRPr="001859F1">
        <w:t>;</w:t>
      </w:r>
      <w:r w:rsidR="00131101">
        <w:t xml:space="preserve"> </w:t>
      </w:r>
      <w:r w:rsidR="00131101" w:rsidRPr="00110C15">
        <w:t xml:space="preserve">2) уменьшение количества параметров модели; </w:t>
      </w:r>
      <w:r w:rsidR="00131101">
        <w:t>3</w:t>
      </w:r>
      <w:r w:rsidR="00131101" w:rsidRPr="00A53188">
        <w:t>) объяснимые</w:t>
      </w:r>
      <w:r w:rsidR="00131101">
        <w:t xml:space="preserve"> </w:t>
      </w:r>
      <w:r w:rsidR="00131101" w:rsidRPr="00110C15">
        <w:t xml:space="preserve">(связанные с методом предварительной обработки) </w:t>
      </w:r>
      <w:r w:rsidR="00131101" w:rsidRPr="00A53188">
        <w:t xml:space="preserve">и сгруппированные признаки на входе в блок; </w:t>
      </w:r>
      <w:r w:rsidR="00131101">
        <w:t>4</w:t>
      </w:r>
      <w:r w:rsidR="00131101" w:rsidRPr="00A53188">
        <w:t>) возможность сравнительного исследования и оптимизации эффективности</w:t>
      </w:r>
      <w:r w:rsidR="00131101">
        <w:t xml:space="preserve"> модели</w:t>
      </w:r>
      <w:r w:rsidR="00131101" w:rsidRPr="00A53188">
        <w:t xml:space="preserve"> на уровне групп и индивидуальных особенностей;</w:t>
      </w:r>
      <w:r w:rsidR="00131101">
        <w:t xml:space="preserve"> 5</w:t>
      </w:r>
      <w:r w:rsidR="00131101" w:rsidRPr="00A53188">
        <w:t xml:space="preserve">) </w:t>
      </w:r>
      <w:r w:rsidR="00131101">
        <w:t>возможность быстрого неитеративного обучения</w:t>
      </w:r>
      <w:r w:rsidR="00131101" w:rsidRPr="00A53188">
        <w:t>;</w:t>
      </w:r>
      <w:r w:rsidR="00131101">
        <w:t xml:space="preserve"> 6</w:t>
      </w:r>
      <w:r w:rsidR="00131101" w:rsidRPr="00A53188">
        <w:t xml:space="preserve">) возможность использования блока в качестве </w:t>
      </w:r>
      <w:r w:rsidR="00131101">
        <w:t>т</w:t>
      </w:r>
      <w:commentRangeStart w:id="250"/>
      <w:r w:rsidR="00096303">
        <w:t>аргет-</w:t>
      </w:r>
      <w:r w:rsidRPr="00A53188">
        <w:t>корректора</w:t>
      </w:r>
      <w:commentRangeEnd w:id="250"/>
      <w:r w:rsidR="00096303">
        <w:rPr>
          <w:rStyle w:val="af8"/>
          <w:color w:val="auto"/>
        </w:rPr>
        <w:commentReference w:id="250"/>
      </w:r>
      <w:r w:rsidR="00723557">
        <w:t xml:space="preserve">, </w:t>
      </w:r>
      <w:r w:rsidR="00723557" w:rsidRPr="00723557">
        <w:rPr>
          <w:color w:val="auto"/>
        </w:rPr>
        <w:t>который может эффективно исправлять ошибочные решения готовой ранее обученной сети</w:t>
      </w:r>
      <w:r w:rsidRPr="00723557">
        <w:rPr>
          <w:color w:val="auto"/>
        </w:rPr>
        <w:t xml:space="preserve">. </w:t>
      </w:r>
    </w:p>
    <w:p w14:paraId="37ED183E" w14:textId="4A2CF685" w:rsidR="00A53188" w:rsidRPr="00A53188" w:rsidRDefault="00A53188" w:rsidP="00A53188">
      <w:pPr>
        <w:pStyle w:val="O"/>
      </w:pPr>
      <w:r w:rsidRPr="00A53188">
        <w:t>Первым шагом, необходимым для замены набора изображений на набор векторов признаков, является преобразование данных в универсальную нормализованную форм</w:t>
      </w:r>
      <w:r w:rsidR="007845BF">
        <w:t>у</w:t>
      </w:r>
      <w:r w:rsidRPr="00A53188">
        <w:t>. Для формирования признаков гистограмм</w:t>
      </w:r>
      <w:r w:rsidR="005156F9">
        <w:t xml:space="preserve">ы, </w:t>
      </w:r>
      <w:r w:rsidRPr="00A53188">
        <w:t xml:space="preserve">мы должны сделать следующее: 1) гистограммы здоровой и засушливой половин для всех ящиков и для всех дней </w:t>
      </w:r>
      <w:r w:rsidR="005156F9">
        <w:t>эксперимента</w:t>
      </w:r>
      <w:r w:rsidRPr="00A53188">
        <w:t xml:space="preserve"> должны быть помещены на общую координатную ось; 2) необходимо вычислить общее среднее значение и стандартное значение; 3) </w:t>
      </w:r>
      <w:r w:rsidR="005156F9">
        <w:t>гистограммы</w:t>
      </w:r>
      <w:r w:rsidRPr="00A53188">
        <w:t xml:space="preserve"> должны быть центрированы по среднему значению и нормализованы с использованием стандартного значения; 4) нормализованные гистограммы должны быть построены в виде дневных «здоровых» и «засушливых» графиков. Важно, чтобы статистика рассчитывалась для половинок засушливого ящика отдельно, но в координатах описанной нормализованной оси. В нашем исследовании диапазон [-2</w:t>
      </w:r>
      <w:r w:rsidR="00575F67">
        <w:t>σ</w:t>
      </w:r>
      <w:r w:rsidRPr="00A53188">
        <w:t>,</w:t>
      </w:r>
      <w:r w:rsidR="00575F67">
        <w:t xml:space="preserve"> </w:t>
      </w:r>
      <w:r w:rsidRPr="00A53188">
        <w:t>2</w:t>
      </w:r>
      <w:r w:rsidR="00575F67">
        <w:t>σ</w:t>
      </w:r>
      <w:r w:rsidRPr="00A53188">
        <w:t>] был выбран в качестве характерной зоны.</w:t>
      </w:r>
    </w:p>
    <w:p w14:paraId="2FB4FC4E" w14:textId="2DE1809B" w:rsidR="004277D8" w:rsidRPr="00A53188" w:rsidRDefault="00A53188" w:rsidP="00A53188">
      <w:pPr>
        <w:pStyle w:val="O"/>
      </w:pPr>
      <w:r w:rsidRPr="00A53188">
        <w:lastRenderedPageBreak/>
        <w:t xml:space="preserve">Встроенные в блок инструменты анализа и визуализации позволяют принимать решения о характере взаимодействия различных групп </w:t>
      </w:r>
      <w:r w:rsidR="005156F9">
        <w:t>признаков</w:t>
      </w:r>
      <w:r w:rsidRPr="00A53188">
        <w:t>. Например, анализ зависимости эффективности групп признаков от количества нейронов в задаче регрессии для изображений NDVI</w:t>
      </w:r>
      <w:r w:rsidRPr="001122B3">
        <w:rPr>
          <w:vertAlign w:val="subscript"/>
        </w:rPr>
        <w:t>T</w:t>
      </w:r>
      <w:r w:rsidR="001122B3">
        <w:rPr>
          <w:vertAlign w:val="subscript"/>
        </w:rPr>
        <w:t xml:space="preserve"> </w:t>
      </w:r>
      <w:r w:rsidRPr="00A53188">
        <w:t>(рис.</w:t>
      </w:r>
      <w:r w:rsidR="001122B3">
        <w:t xml:space="preserve"> 32а</w:t>
      </w:r>
      <w:r w:rsidRPr="00A53188">
        <w:t>) показывает, что группа GLCM является не только наиболее неэффективной, но и антагонистом для STAT+HIST, поскольку ALL в среднем хуже, чем STAT+HIST. Для NDVI</w:t>
      </w:r>
      <w:r w:rsidRPr="001122B3">
        <w:rPr>
          <w:vertAlign w:val="subscript"/>
        </w:rPr>
        <w:t>G</w:t>
      </w:r>
      <w:r w:rsidRPr="00A53188">
        <w:t>-изображений на (</w:t>
      </w:r>
      <w:r w:rsidR="001122B3">
        <w:t>р</w:t>
      </w:r>
      <w:r w:rsidRPr="00A53188">
        <w:t>ис.</w:t>
      </w:r>
      <w:r w:rsidR="001122B3">
        <w:t>32</w:t>
      </w:r>
      <w:r w:rsidR="001122B3">
        <w:rPr>
          <w:lang w:val="en-US"/>
        </w:rPr>
        <w:t>b</w:t>
      </w:r>
      <w:r w:rsidRPr="00A53188">
        <w:t>) можно наблюдать противоположную картину: GLCM уже является наиболее эффективной группой, и STAT+HIST -</w:t>
      </w:r>
      <w:r w:rsidR="001122B3">
        <w:t xml:space="preserve"> </w:t>
      </w:r>
      <w:r w:rsidRPr="00A53188">
        <w:t>его антагонист. В таких случаях может быть полезно не использовать антагониста.</w:t>
      </w:r>
      <w:r w:rsidR="001122B3">
        <w:t xml:space="preserve"> </w:t>
      </w:r>
      <w:r w:rsidRPr="00A53188">
        <w:t>Уточнение характера взаимодействия позволяет объяснить результаты минимизации ошибки регрессора (рис.</w:t>
      </w:r>
      <w:r w:rsidR="005156F9">
        <w:t> </w:t>
      </w:r>
      <w:r w:rsidR="001122B3">
        <w:t>33</w:t>
      </w:r>
      <w:r w:rsidR="005156F9">
        <w:noBreakHyphen/>
      </w:r>
      <w:r w:rsidR="00333544" w:rsidRPr="00333544">
        <w:t>34</w:t>
      </w:r>
      <w:r w:rsidRPr="00A53188">
        <w:t>). Причина возросшей роли GLCM для изображений NDVI</w:t>
      </w:r>
      <w:r w:rsidRPr="001122B3">
        <w:rPr>
          <w:vertAlign w:val="subscript"/>
        </w:rPr>
        <w:t>G</w:t>
      </w:r>
      <w:r w:rsidRPr="00A53188">
        <w:t xml:space="preserve"> заключается в том, что</w:t>
      </w:r>
      <w:r w:rsidR="005156F9">
        <w:t xml:space="preserve"> </w:t>
      </w:r>
      <w:r w:rsidRPr="00A53188">
        <w:t>изображения RGB не имеют такого четкого дрейфа гистограммы, как в изображениях NDVI</w:t>
      </w:r>
      <w:r w:rsidRPr="001122B3">
        <w:rPr>
          <w:vertAlign w:val="subscript"/>
        </w:rPr>
        <w:t>T</w:t>
      </w:r>
      <w:r w:rsidRPr="00A53188">
        <w:t>, а проявления засухи более заметны в текстуре листа растения.</w:t>
      </w:r>
    </w:p>
    <w:p w14:paraId="465415EE" w14:textId="77777777" w:rsidR="00C956EE" w:rsidRPr="0065499F" w:rsidRDefault="00C956EE" w:rsidP="00C956EE">
      <w:pPr>
        <w:pStyle w:val="22"/>
        <w:numPr>
          <w:ilvl w:val="1"/>
          <w:numId w:val="1"/>
        </w:numPr>
        <w:ind w:left="0" w:firstLine="0"/>
        <w:rPr>
          <w:b/>
          <w:bCs/>
        </w:rPr>
      </w:pPr>
      <w:bookmarkStart w:id="251" w:name="_Toc74818571"/>
      <w:r w:rsidRPr="0065499F">
        <w:rPr>
          <w:b/>
          <w:bCs/>
        </w:rPr>
        <w:t>Инструменты исследования</w:t>
      </w:r>
      <w:bookmarkEnd w:id="251"/>
      <w:r>
        <w:rPr>
          <w:b/>
          <w:bCs/>
        </w:rPr>
        <w:t xml:space="preserve"> </w:t>
      </w:r>
    </w:p>
    <w:p w14:paraId="22DA35AD" w14:textId="1B0A52B3" w:rsidR="00C956EE" w:rsidRPr="0037787E" w:rsidRDefault="00C956EE" w:rsidP="00C956EE">
      <w:pPr>
        <w:pStyle w:val="O"/>
        <w:spacing w:before="240"/>
        <w:rPr>
          <w:i/>
          <w:iCs/>
        </w:rPr>
      </w:pPr>
      <w:r>
        <w:t xml:space="preserve">Разработка программного комплекса ведется на языке </w:t>
      </w:r>
      <w:r w:rsidRPr="00EF7051">
        <w:rPr>
          <w:i/>
          <w:iCs/>
        </w:rPr>
        <w:t>Python</w:t>
      </w:r>
      <w:r>
        <w:t>. Такой выбор языка программирования обусловлен наличием готовых библиотек</w:t>
      </w:r>
      <w:r w:rsidRPr="00253209">
        <w:t xml:space="preserve"> </w:t>
      </w:r>
      <w:r>
        <w:t xml:space="preserve">для работы с тензорами.  В частности, в данной работе используются библиотеки </w:t>
      </w:r>
      <w:r w:rsidRPr="00EF7051">
        <w:rPr>
          <w:i/>
          <w:iCs/>
          <w:lang w:val="en-US"/>
        </w:rPr>
        <w:t>numpy</w:t>
      </w:r>
      <w:r>
        <w:rPr>
          <w:i/>
          <w:iCs/>
        </w:rPr>
        <w:t xml:space="preserve"> </w:t>
      </w:r>
      <w:r>
        <w:t xml:space="preserve">и </w:t>
      </w:r>
      <w:r w:rsidRPr="00EF7051">
        <w:rPr>
          <w:i/>
          <w:iCs/>
          <w:lang w:val="en-US"/>
        </w:rPr>
        <w:t>pytorch</w:t>
      </w:r>
      <w:r>
        <w:rPr>
          <w:i/>
          <w:iCs/>
        </w:rPr>
        <w:t xml:space="preserve">. </w:t>
      </w:r>
      <w:r>
        <w:t xml:space="preserve">Модель извлечения признаков реализована средствами библиотеки </w:t>
      </w:r>
      <w:r w:rsidRPr="00D30788">
        <w:rPr>
          <w:i/>
          <w:iCs/>
          <w:lang w:val="en-US"/>
        </w:rPr>
        <w:t>pytorch</w:t>
      </w:r>
      <w:r w:rsidRPr="00D30788">
        <w:t>.</w:t>
      </w:r>
      <w:r>
        <w:t xml:space="preserve"> Для вычисления </w:t>
      </w:r>
      <w:r>
        <w:rPr>
          <w:lang w:val="en-US"/>
        </w:rPr>
        <w:t>GLCM</w:t>
      </w:r>
      <w:r>
        <w:t xml:space="preserve"> и ее</w:t>
      </w:r>
      <w:r w:rsidR="0059432F">
        <w:t xml:space="preserve"> </w:t>
      </w:r>
      <w:r w:rsidRPr="005D652E">
        <w:t>признаков</w:t>
      </w:r>
      <w:r w:rsidR="005D652E">
        <w:t xml:space="preserve"> </w:t>
      </w:r>
      <w:r w:rsidRPr="005D652E">
        <w:t>используются</w:t>
      </w:r>
      <w:r>
        <w:t xml:space="preserve"> функции библиотеки </w:t>
      </w:r>
      <w:r w:rsidRPr="007F1262">
        <w:rPr>
          <w:i/>
          <w:iCs/>
        </w:rPr>
        <w:t>scikit</w:t>
      </w:r>
      <w:r>
        <w:rPr>
          <w:i/>
          <w:iCs/>
        </w:rPr>
        <w:noBreakHyphen/>
      </w:r>
      <w:r>
        <w:rPr>
          <w:i/>
          <w:iCs/>
          <w:lang w:val="en-US"/>
        </w:rPr>
        <w:t>image</w:t>
      </w:r>
      <w:r>
        <w:t>. Обучение и тестирование классификаторов происходит с помощью инструментов библиотеки</w:t>
      </w:r>
      <w:r w:rsidRPr="009C4054">
        <w:t xml:space="preserve"> </w:t>
      </w:r>
      <w:r w:rsidRPr="007F1262">
        <w:rPr>
          <w:i/>
          <w:iCs/>
        </w:rPr>
        <w:t>scikit-learn</w:t>
      </w:r>
      <w:r>
        <w:t>.</w:t>
      </w:r>
      <w:r w:rsidR="001C36CE" w:rsidRPr="001C36CE">
        <w:t xml:space="preserve"> </w:t>
      </w:r>
      <w:r w:rsidR="001C36CE">
        <w:t xml:space="preserve">Обучение классификаторов проводилось на процессоре </w:t>
      </w:r>
      <w:r w:rsidR="001C36CE" w:rsidRPr="0037787E">
        <w:rPr>
          <w:i/>
          <w:iCs/>
        </w:rPr>
        <w:t>Intel Core i7-10700K @ 3,80 ГГц, 8 ядер, 16 ГБ.</w:t>
      </w:r>
    </w:p>
    <w:p w14:paraId="258A5D77" w14:textId="6A17CAA9" w:rsidR="00C956EE" w:rsidRPr="0065499F" w:rsidRDefault="00C956EE" w:rsidP="00C956EE">
      <w:pPr>
        <w:pStyle w:val="22"/>
        <w:numPr>
          <w:ilvl w:val="1"/>
          <w:numId w:val="1"/>
        </w:numPr>
        <w:ind w:left="0" w:firstLine="0"/>
        <w:rPr>
          <w:b/>
          <w:bCs/>
        </w:rPr>
      </w:pPr>
      <w:bookmarkStart w:id="252" w:name="_Toc74818572"/>
      <w:r>
        <w:rPr>
          <w:b/>
          <w:bCs/>
        </w:rPr>
        <w:t>Описание структуры программы</w:t>
      </w:r>
      <w:bookmarkEnd w:id="252"/>
    </w:p>
    <w:p w14:paraId="133E704B" w14:textId="77777777" w:rsidR="00654D10" w:rsidRPr="00CC7D01" w:rsidRDefault="00654D10" w:rsidP="00654D10">
      <w:pPr>
        <w:pStyle w:val="af1"/>
        <w:shd w:val="clear" w:color="auto" w:fill="FFFFFF"/>
        <w:spacing w:before="0" w:beforeAutospacing="0" w:after="0" w:afterAutospacing="0" w:line="360" w:lineRule="auto"/>
        <w:ind w:firstLine="360"/>
        <w:contextualSpacing/>
        <w:jc w:val="both"/>
      </w:pPr>
      <w:r w:rsidRPr="00CC7D01">
        <w:t>Программа состоит из следующих модулей:</w:t>
      </w:r>
    </w:p>
    <w:p w14:paraId="5229CDAA" w14:textId="77592BA2" w:rsidR="001B2C1D" w:rsidRPr="00CC7D01" w:rsidRDefault="00865C52" w:rsidP="00082889">
      <w:pPr>
        <w:pStyle w:val="af5"/>
        <w:numPr>
          <w:ilvl w:val="0"/>
          <w:numId w:val="13"/>
        </w:numPr>
        <w:autoSpaceDE w:val="0"/>
        <w:autoSpaceDN w:val="0"/>
        <w:adjustRightInd w:val="0"/>
        <w:spacing w:line="360" w:lineRule="auto"/>
        <w:jc w:val="both"/>
      </w:pPr>
      <w:r>
        <w:rPr>
          <w:i/>
          <w:iCs/>
          <w:lang w:val="en-US"/>
        </w:rPr>
        <w:t>S</w:t>
      </w:r>
      <w:r w:rsidR="00654D10" w:rsidRPr="00CC7D01">
        <w:rPr>
          <w:i/>
          <w:iCs/>
          <w:lang w:val="en-US"/>
        </w:rPr>
        <w:t>erialize</w:t>
      </w:r>
      <w:r w:rsidR="00654D10" w:rsidRPr="00CC7D01">
        <w:rPr>
          <w:i/>
          <w:iCs/>
        </w:rPr>
        <w:t>.</w:t>
      </w:r>
      <w:r w:rsidR="00654D10" w:rsidRPr="00CC7D01">
        <w:rPr>
          <w:i/>
          <w:iCs/>
          <w:lang w:val="en-US"/>
        </w:rPr>
        <w:t>py</w:t>
      </w:r>
      <w:r w:rsidR="00654D10" w:rsidRPr="00CC7D01">
        <w:t xml:space="preserve">. Содержит </w:t>
      </w:r>
      <w:r w:rsidR="000E4182" w:rsidRPr="00CC7D01">
        <w:t>скрипт для сериали</w:t>
      </w:r>
      <w:r w:rsidR="00CC7D01" w:rsidRPr="00CC7D01">
        <w:t>з</w:t>
      </w:r>
      <w:r w:rsidR="000E4182" w:rsidRPr="00CC7D01">
        <w:t>ации</w:t>
      </w:r>
      <w:r w:rsidR="003A77D4" w:rsidRPr="00CC7D01">
        <w:t xml:space="preserve"> </w:t>
      </w:r>
      <w:r w:rsidR="005D652E">
        <w:t xml:space="preserve">ключевой </w:t>
      </w:r>
      <w:r w:rsidR="003A77D4" w:rsidRPr="00CC7D01">
        <w:t>информации о</w:t>
      </w:r>
      <w:r w:rsidR="0059432F">
        <w:t>б</w:t>
      </w:r>
      <w:r w:rsidR="000E4182" w:rsidRPr="00CC7D01">
        <w:t xml:space="preserve"> изображени</w:t>
      </w:r>
      <w:r w:rsidR="003A77D4" w:rsidRPr="00CC7D01">
        <w:t>ях</w:t>
      </w:r>
      <w:r w:rsidR="000E4182" w:rsidRPr="00CC7D01">
        <w:t xml:space="preserve"> в </w:t>
      </w:r>
      <w:r w:rsidR="000E4182" w:rsidRPr="00CC7D01">
        <w:rPr>
          <w:lang w:val="en-US"/>
        </w:rPr>
        <w:t>json</w:t>
      </w:r>
      <w:r w:rsidR="000E4182" w:rsidRPr="00CC7D01">
        <w:t xml:space="preserve"> файл</w:t>
      </w:r>
      <w:r w:rsidR="00402949">
        <w:t>, содержащий</w:t>
      </w:r>
      <w:r w:rsidR="008F761A" w:rsidRPr="008F761A">
        <w:t xml:space="preserve">: </w:t>
      </w:r>
      <w:r w:rsidR="008F761A">
        <w:t>полный путь к изображениям и метку класса.</w:t>
      </w:r>
    </w:p>
    <w:p w14:paraId="5CC0A1BD" w14:textId="766BCD30" w:rsidR="001B2C1D" w:rsidRPr="00CC7D01" w:rsidRDefault="00865C52" w:rsidP="00082889">
      <w:pPr>
        <w:pStyle w:val="af5"/>
        <w:numPr>
          <w:ilvl w:val="0"/>
          <w:numId w:val="12"/>
        </w:numPr>
        <w:autoSpaceDE w:val="0"/>
        <w:autoSpaceDN w:val="0"/>
        <w:adjustRightInd w:val="0"/>
        <w:spacing w:line="360" w:lineRule="auto"/>
        <w:jc w:val="both"/>
      </w:pPr>
      <w:r>
        <w:rPr>
          <w:i/>
          <w:iCs/>
          <w:lang w:val="en-US"/>
        </w:rPr>
        <w:t>D</w:t>
      </w:r>
      <w:r w:rsidR="00654D10" w:rsidRPr="00CC7D01">
        <w:rPr>
          <w:i/>
          <w:iCs/>
          <w:lang w:val="en-US"/>
        </w:rPr>
        <w:t>ataset</w:t>
      </w:r>
      <w:r w:rsidR="00654D10" w:rsidRPr="00CC7D01">
        <w:rPr>
          <w:i/>
          <w:iCs/>
        </w:rPr>
        <w:t>.</w:t>
      </w:r>
      <w:r w:rsidR="00654D10" w:rsidRPr="00CC7D01">
        <w:rPr>
          <w:i/>
          <w:iCs/>
          <w:lang w:val="en-US"/>
        </w:rPr>
        <w:t>py</w:t>
      </w:r>
      <w:r w:rsidR="001B2C1D" w:rsidRPr="00CC7D01">
        <w:t xml:space="preserve"> с</w:t>
      </w:r>
      <w:r w:rsidR="00654D10" w:rsidRPr="00CC7D01">
        <w:t xml:space="preserve">одержит </w:t>
      </w:r>
      <w:r w:rsidR="001B2C1D" w:rsidRPr="00CC7D01">
        <w:t xml:space="preserve">операции по </w:t>
      </w:r>
      <w:r w:rsidR="007720AC" w:rsidRPr="00CC7D01">
        <w:t xml:space="preserve">доступу к </w:t>
      </w:r>
      <w:r w:rsidR="00CC7D01">
        <w:t>изображениям</w:t>
      </w:r>
      <w:r w:rsidR="007720AC" w:rsidRPr="00CC7D01">
        <w:t xml:space="preserve"> </w:t>
      </w:r>
      <w:r w:rsidR="001B2C1D" w:rsidRPr="00CC7D01">
        <w:t>баз</w:t>
      </w:r>
      <w:r w:rsidR="007720AC" w:rsidRPr="00CC7D01">
        <w:t>ы</w:t>
      </w:r>
      <w:r w:rsidR="001B2C1D" w:rsidRPr="00CC7D01">
        <w:t xml:space="preserve"> данных.</w:t>
      </w:r>
    </w:p>
    <w:p w14:paraId="52507EAB" w14:textId="57ADF419" w:rsidR="001B2C1D" w:rsidRPr="00CC7D01" w:rsidRDefault="00865C52" w:rsidP="00082889">
      <w:pPr>
        <w:pStyle w:val="af5"/>
        <w:numPr>
          <w:ilvl w:val="0"/>
          <w:numId w:val="12"/>
        </w:numPr>
        <w:autoSpaceDE w:val="0"/>
        <w:autoSpaceDN w:val="0"/>
        <w:adjustRightInd w:val="0"/>
        <w:spacing w:line="360" w:lineRule="auto"/>
        <w:jc w:val="both"/>
      </w:pPr>
      <w:r>
        <w:rPr>
          <w:i/>
          <w:iCs/>
          <w:lang w:val="en-US"/>
        </w:rPr>
        <w:t>F</w:t>
      </w:r>
      <w:r w:rsidR="00654D10" w:rsidRPr="00CC7D01">
        <w:rPr>
          <w:i/>
          <w:iCs/>
          <w:lang w:val="en-US"/>
        </w:rPr>
        <w:t>eatures</w:t>
      </w:r>
      <w:r w:rsidR="00654D10" w:rsidRPr="00CC7D01">
        <w:rPr>
          <w:i/>
          <w:iCs/>
        </w:rPr>
        <w:t>.</w:t>
      </w:r>
      <w:r w:rsidR="00654D10" w:rsidRPr="00CC7D01">
        <w:rPr>
          <w:i/>
          <w:iCs/>
          <w:lang w:val="en-US"/>
        </w:rPr>
        <w:t>py</w:t>
      </w:r>
      <w:r w:rsidR="001B2C1D" w:rsidRPr="00CC7D01">
        <w:t xml:space="preserve"> содержит скрипт </w:t>
      </w:r>
      <w:r>
        <w:t>для</w:t>
      </w:r>
      <w:r w:rsidR="001B2C1D" w:rsidRPr="00CC7D01">
        <w:t xml:space="preserve"> </w:t>
      </w:r>
      <w:r>
        <w:t>извлечения и сохранения</w:t>
      </w:r>
      <w:r w:rsidR="001B2C1D" w:rsidRPr="00CC7D01">
        <w:t xml:space="preserve"> признак</w:t>
      </w:r>
      <w:r>
        <w:t>ов</w:t>
      </w:r>
      <w:r w:rsidR="001B2C1D" w:rsidRPr="00CC7D01">
        <w:t xml:space="preserve"> изображений</w:t>
      </w:r>
      <w:r w:rsidR="00654D10" w:rsidRPr="00CC7D01">
        <w:t>.</w:t>
      </w:r>
    </w:p>
    <w:p w14:paraId="4D558F37" w14:textId="3BF9E97F" w:rsidR="001B2C1D" w:rsidRPr="00CC7D01" w:rsidRDefault="00865C52" w:rsidP="00082889">
      <w:pPr>
        <w:pStyle w:val="af5"/>
        <w:numPr>
          <w:ilvl w:val="0"/>
          <w:numId w:val="12"/>
        </w:numPr>
        <w:autoSpaceDE w:val="0"/>
        <w:autoSpaceDN w:val="0"/>
        <w:adjustRightInd w:val="0"/>
        <w:spacing w:line="360" w:lineRule="auto"/>
        <w:jc w:val="both"/>
      </w:pPr>
      <w:r>
        <w:rPr>
          <w:i/>
          <w:iCs/>
          <w:lang w:val="en-US"/>
        </w:rPr>
        <w:t>C</w:t>
      </w:r>
      <w:r w:rsidR="00654D10" w:rsidRPr="00CC7D01">
        <w:rPr>
          <w:i/>
          <w:iCs/>
          <w:lang w:val="en-US"/>
        </w:rPr>
        <w:t>rossval</w:t>
      </w:r>
      <w:r w:rsidR="00654D10" w:rsidRPr="00CC7D01">
        <w:rPr>
          <w:i/>
          <w:iCs/>
        </w:rPr>
        <w:t>.</w:t>
      </w:r>
      <w:r w:rsidR="00654D10" w:rsidRPr="00CC7D01">
        <w:rPr>
          <w:i/>
          <w:iCs/>
          <w:lang w:val="en-US"/>
        </w:rPr>
        <w:t>py</w:t>
      </w:r>
      <w:r w:rsidR="00654D10" w:rsidRPr="00CC7D01">
        <w:t xml:space="preserve"> </w:t>
      </w:r>
      <w:r w:rsidR="001B2C1D" w:rsidRPr="00CC7D01">
        <w:t>содержит скрипт для выполнения кросс-валидации</w:t>
      </w:r>
      <w:r w:rsidR="008C3363" w:rsidRPr="00CC7D01">
        <w:t xml:space="preserve"> и сохранения</w:t>
      </w:r>
      <w:r>
        <w:t xml:space="preserve"> классификаторов </w:t>
      </w:r>
      <w:r w:rsidR="008C3363" w:rsidRPr="00CC7D01">
        <w:t>с лучшим набором параметров</w:t>
      </w:r>
      <w:r w:rsidR="001B2C1D" w:rsidRPr="00CC7D01">
        <w:t>.</w:t>
      </w:r>
    </w:p>
    <w:p w14:paraId="702ADCED" w14:textId="7CDFD300" w:rsidR="008C3363" w:rsidRPr="00CC7D01" w:rsidRDefault="00865C52" w:rsidP="00082889">
      <w:pPr>
        <w:pStyle w:val="af5"/>
        <w:numPr>
          <w:ilvl w:val="0"/>
          <w:numId w:val="12"/>
        </w:numPr>
        <w:autoSpaceDE w:val="0"/>
        <w:autoSpaceDN w:val="0"/>
        <w:adjustRightInd w:val="0"/>
        <w:spacing w:line="360" w:lineRule="auto"/>
        <w:jc w:val="both"/>
      </w:pPr>
      <w:r>
        <w:rPr>
          <w:i/>
          <w:iCs/>
          <w:lang w:val="en-US"/>
        </w:rPr>
        <w:t>E</w:t>
      </w:r>
      <w:r w:rsidR="00654D10" w:rsidRPr="00CC7D01">
        <w:rPr>
          <w:i/>
          <w:iCs/>
          <w:lang w:val="en-US"/>
        </w:rPr>
        <w:t>valuate</w:t>
      </w:r>
      <w:r w:rsidR="00654D10" w:rsidRPr="00CC7D01">
        <w:rPr>
          <w:i/>
          <w:iCs/>
        </w:rPr>
        <w:t>.</w:t>
      </w:r>
      <w:r w:rsidR="00654D10" w:rsidRPr="00CC7D01">
        <w:rPr>
          <w:i/>
          <w:iCs/>
          <w:lang w:val="en-US"/>
        </w:rPr>
        <w:t>py</w:t>
      </w:r>
      <w:r w:rsidR="00411137" w:rsidRPr="00CC7D01">
        <w:t xml:space="preserve"> </w:t>
      </w:r>
      <w:r w:rsidR="008C3363" w:rsidRPr="00CC7D01">
        <w:t xml:space="preserve">содержит </w:t>
      </w:r>
      <w:r w:rsidR="001B2C1D" w:rsidRPr="00CC7D01">
        <w:t>скрипт для тестирования классификаторов.</w:t>
      </w:r>
    </w:p>
    <w:p w14:paraId="4A3CD598" w14:textId="3BE6E7DA" w:rsidR="008C3363" w:rsidRPr="00CC7D01" w:rsidRDefault="00865C52" w:rsidP="00082889">
      <w:pPr>
        <w:pStyle w:val="af5"/>
        <w:numPr>
          <w:ilvl w:val="0"/>
          <w:numId w:val="12"/>
        </w:numPr>
        <w:autoSpaceDE w:val="0"/>
        <w:autoSpaceDN w:val="0"/>
        <w:adjustRightInd w:val="0"/>
        <w:spacing w:line="360" w:lineRule="auto"/>
        <w:jc w:val="both"/>
      </w:pPr>
      <w:r>
        <w:rPr>
          <w:i/>
          <w:iCs/>
          <w:lang w:val="en-US"/>
        </w:rPr>
        <w:t>U</w:t>
      </w:r>
      <w:r w:rsidR="00654D10" w:rsidRPr="00CC7D01">
        <w:rPr>
          <w:i/>
          <w:iCs/>
          <w:lang w:val="en-US"/>
        </w:rPr>
        <w:t>tils</w:t>
      </w:r>
      <w:r w:rsidR="00411137" w:rsidRPr="00CC7D01">
        <w:rPr>
          <w:i/>
          <w:iCs/>
        </w:rPr>
        <w:t>.</w:t>
      </w:r>
      <w:r w:rsidR="00411137" w:rsidRPr="00CC7D01">
        <w:rPr>
          <w:i/>
          <w:iCs/>
          <w:lang w:val="en-US"/>
        </w:rPr>
        <w:t>py</w:t>
      </w:r>
      <w:r w:rsidR="008C3363" w:rsidRPr="00CC7D01">
        <w:t xml:space="preserve"> включает разные функции используемые в других скриптах</w:t>
      </w:r>
    </w:p>
    <w:p w14:paraId="1043369B" w14:textId="2A371CCD" w:rsidR="00212632" w:rsidRPr="00CC7D01" w:rsidRDefault="00865C52" w:rsidP="00082889">
      <w:pPr>
        <w:pStyle w:val="af5"/>
        <w:numPr>
          <w:ilvl w:val="0"/>
          <w:numId w:val="12"/>
        </w:numPr>
        <w:autoSpaceDE w:val="0"/>
        <w:autoSpaceDN w:val="0"/>
        <w:adjustRightInd w:val="0"/>
        <w:spacing w:line="360" w:lineRule="auto"/>
        <w:jc w:val="both"/>
      </w:pPr>
      <w:r>
        <w:rPr>
          <w:i/>
          <w:iCs/>
          <w:lang w:val="en-US"/>
        </w:rPr>
        <w:t>I</w:t>
      </w:r>
      <w:r w:rsidR="008C3363" w:rsidRPr="00CC7D01">
        <w:rPr>
          <w:i/>
          <w:iCs/>
          <w:lang w:val="en-US"/>
        </w:rPr>
        <w:t>nference</w:t>
      </w:r>
      <w:r w:rsidR="00CC7D01" w:rsidRPr="00CC7D01">
        <w:rPr>
          <w:i/>
          <w:iCs/>
        </w:rPr>
        <w:t>.</w:t>
      </w:r>
      <w:r w:rsidR="00CC7D01" w:rsidRPr="00CC7D01">
        <w:rPr>
          <w:i/>
          <w:iCs/>
          <w:lang w:val="en-US"/>
        </w:rPr>
        <w:t>py</w:t>
      </w:r>
      <w:r w:rsidR="008C3363" w:rsidRPr="00CC7D01">
        <w:t xml:space="preserve"> </w:t>
      </w:r>
      <w:r w:rsidR="00212632" w:rsidRPr="00CC7D01">
        <w:t xml:space="preserve">содержит скрипт </w:t>
      </w:r>
      <w:r w:rsidR="00212632" w:rsidRPr="00CC7D01">
        <w:rPr>
          <w:color w:val="24292E"/>
          <w:shd w:val="clear" w:color="auto" w:fill="FFFFFF"/>
        </w:rPr>
        <w:t xml:space="preserve">для предсказания класса </w:t>
      </w:r>
      <w:r w:rsidR="00CC7D01">
        <w:rPr>
          <w:color w:val="24292E"/>
          <w:shd w:val="clear" w:color="auto" w:fill="FFFFFF"/>
        </w:rPr>
        <w:t xml:space="preserve">по </w:t>
      </w:r>
      <w:r w:rsidR="00212632" w:rsidRPr="00CC7D01">
        <w:rPr>
          <w:color w:val="24292E"/>
          <w:shd w:val="clear" w:color="auto" w:fill="FFFFFF"/>
        </w:rPr>
        <w:t>изображени</w:t>
      </w:r>
      <w:r w:rsidR="00CC7D01">
        <w:rPr>
          <w:color w:val="24292E"/>
          <w:shd w:val="clear" w:color="auto" w:fill="FFFFFF"/>
        </w:rPr>
        <w:t>ю</w:t>
      </w:r>
      <w:r w:rsidR="00CC7D01" w:rsidRPr="00CC7D01">
        <w:rPr>
          <w:color w:val="24292E"/>
          <w:shd w:val="clear" w:color="auto" w:fill="FFFFFF"/>
        </w:rPr>
        <w:t>.</w:t>
      </w:r>
    </w:p>
    <w:p w14:paraId="2EA822EA" w14:textId="2EB0C3BA" w:rsidR="00226D21" w:rsidRDefault="008C3363" w:rsidP="00082889">
      <w:pPr>
        <w:pStyle w:val="af5"/>
        <w:numPr>
          <w:ilvl w:val="0"/>
          <w:numId w:val="12"/>
        </w:numPr>
        <w:autoSpaceDE w:val="0"/>
        <w:autoSpaceDN w:val="0"/>
        <w:adjustRightInd w:val="0"/>
        <w:spacing w:line="360" w:lineRule="auto"/>
        <w:jc w:val="both"/>
      </w:pPr>
      <w:r w:rsidRPr="00CC7D01">
        <w:lastRenderedPageBreak/>
        <w:t xml:space="preserve">Пакет </w:t>
      </w:r>
      <w:r w:rsidR="00411137" w:rsidRPr="00CC7D01">
        <w:rPr>
          <w:i/>
          <w:iCs/>
          <w:lang w:val="en-US"/>
        </w:rPr>
        <w:t>m</w:t>
      </w:r>
      <w:r w:rsidR="00654D10" w:rsidRPr="00CC7D01">
        <w:rPr>
          <w:i/>
          <w:iCs/>
          <w:lang w:val="en-US"/>
        </w:rPr>
        <w:t>odels</w:t>
      </w:r>
      <w:r w:rsidR="00212632" w:rsidRPr="00CC7D01">
        <w:t xml:space="preserve"> содержит модули, реализующие </w:t>
      </w:r>
      <w:r w:rsidR="00226D21">
        <w:t xml:space="preserve">следующие </w:t>
      </w:r>
      <w:r w:rsidR="00212632" w:rsidRPr="00CC7D01">
        <w:t>классы:</w:t>
      </w:r>
    </w:p>
    <w:p w14:paraId="564BB4D3" w14:textId="57DFE353" w:rsidR="00226D21" w:rsidRPr="00226D21" w:rsidRDefault="00411137" w:rsidP="00082889">
      <w:pPr>
        <w:pStyle w:val="af5"/>
        <w:numPr>
          <w:ilvl w:val="1"/>
          <w:numId w:val="12"/>
        </w:numPr>
        <w:autoSpaceDE w:val="0"/>
        <w:autoSpaceDN w:val="0"/>
        <w:adjustRightInd w:val="0"/>
        <w:spacing w:line="360" w:lineRule="auto"/>
        <w:ind w:left="1134"/>
        <w:jc w:val="both"/>
      </w:pPr>
      <w:r w:rsidRPr="00226D21">
        <w:rPr>
          <w:i/>
          <w:iCs/>
          <w:lang w:val="en-US"/>
        </w:rPr>
        <w:t>f</w:t>
      </w:r>
      <w:r w:rsidR="00654D10" w:rsidRPr="00226D21">
        <w:rPr>
          <w:i/>
          <w:iCs/>
          <w:lang w:val="en-US"/>
        </w:rPr>
        <w:t>eatures</w:t>
      </w:r>
      <w:r w:rsidR="00654D10" w:rsidRPr="00226D21">
        <w:rPr>
          <w:i/>
          <w:iCs/>
        </w:rPr>
        <w:t>.</w:t>
      </w:r>
      <w:r w:rsidR="00654D10" w:rsidRPr="00226D21">
        <w:rPr>
          <w:i/>
          <w:iCs/>
          <w:lang w:val="en-US"/>
        </w:rPr>
        <w:t>py</w:t>
      </w:r>
      <w:r w:rsidR="00212632" w:rsidRPr="00CC7D01">
        <w:t xml:space="preserve"> – содержит класс </w:t>
      </w:r>
      <w:r w:rsidR="00212632" w:rsidRPr="00226D21">
        <w:rPr>
          <w:lang w:val="en-US"/>
        </w:rPr>
        <w:t>Features</w:t>
      </w:r>
      <w:r w:rsidR="00212632" w:rsidRPr="00CC7D01">
        <w:t xml:space="preserve"> для</w:t>
      </w:r>
      <w:r w:rsidR="00212632" w:rsidRPr="00226D21">
        <w:rPr>
          <w:rStyle w:val="a7"/>
          <w:color w:val="24292E"/>
          <w:shd w:val="clear" w:color="auto" w:fill="FFFFFF"/>
        </w:rPr>
        <w:t xml:space="preserve"> </w:t>
      </w:r>
      <w:r w:rsidR="00212632" w:rsidRPr="00226D21">
        <w:rPr>
          <w:rStyle w:val="a7"/>
          <w:i w:val="0"/>
          <w:iCs w:val="0"/>
          <w:color w:val="24292E"/>
          <w:shd w:val="clear" w:color="auto" w:fill="FFFFFF"/>
        </w:rPr>
        <w:t>извлечения</w:t>
      </w:r>
      <w:r w:rsidR="00212632" w:rsidRPr="00226D21">
        <w:rPr>
          <w:color w:val="24292E"/>
          <w:shd w:val="clear" w:color="auto" w:fill="FFFFFF"/>
        </w:rPr>
        <w:t> признаков из изображений</w:t>
      </w:r>
      <w:r w:rsidR="00226D21">
        <w:rPr>
          <w:color w:val="24292E"/>
          <w:shd w:val="clear" w:color="auto" w:fill="FFFFFF"/>
        </w:rPr>
        <w:t>.</w:t>
      </w:r>
    </w:p>
    <w:p w14:paraId="5DAA8BCE" w14:textId="77777777" w:rsidR="00226D21" w:rsidRDefault="00411137" w:rsidP="00082889">
      <w:pPr>
        <w:pStyle w:val="af5"/>
        <w:numPr>
          <w:ilvl w:val="1"/>
          <w:numId w:val="12"/>
        </w:numPr>
        <w:autoSpaceDE w:val="0"/>
        <w:autoSpaceDN w:val="0"/>
        <w:adjustRightInd w:val="0"/>
        <w:spacing w:line="360" w:lineRule="auto"/>
        <w:ind w:left="1134"/>
        <w:jc w:val="both"/>
      </w:pPr>
      <w:r w:rsidRPr="00226D21">
        <w:rPr>
          <w:i/>
          <w:iCs/>
          <w:lang w:val="en-US"/>
        </w:rPr>
        <w:t>s</w:t>
      </w:r>
      <w:r w:rsidR="00654D10" w:rsidRPr="00226D21">
        <w:rPr>
          <w:i/>
          <w:iCs/>
          <w:lang w:val="en-US"/>
        </w:rPr>
        <w:t>lp</w:t>
      </w:r>
      <w:r w:rsidRPr="00226D21">
        <w:rPr>
          <w:i/>
          <w:iCs/>
        </w:rPr>
        <w:t>.</w:t>
      </w:r>
      <w:r w:rsidRPr="00226D21">
        <w:rPr>
          <w:i/>
          <w:iCs/>
          <w:lang w:val="en-US"/>
        </w:rPr>
        <w:t>py</w:t>
      </w:r>
      <w:r w:rsidR="00212632" w:rsidRPr="00CC7D01">
        <w:t xml:space="preserve"> – содержит класс </w:t>
      </w:r>
      <w:r w:rsidR="00212632" w:rsidRPr="00226D21">
        <w:rPr>
          <w:lang w:val="en-US"/>
        </w:rPr>
        <w:t>SLP</w:t>
      </w:r>
      <w:r w:rsidR="00212632" w:rsidRPr="00CC7D01">
        <w:t>, реализующий модель одноуровневого персептрона.</w:t>
      </w:r>
    </w:p>
    <w:p w14:paraId="504DBD62" w14:textId="14149617" w:rsidR="00226D21" w:rsidRPr="00226D21" w:rsidRDefault="00654D10" w:rsidP="00082889">
      <w:pPr>
        <w:pStyle w:val="af5"/>
        <w:numPr>
          <w:ilvl w:val="1"/>
          <w:numId w:val="12"/>
        </w:numPr>
        <w:autoSpaceDE w:val="0"/>
        <w:autoSpaceDN w:val="0"/>
        <w:adjustRightInd w:val="0"/>
        <w:spacing w:line="360" w:lineRule="auto"/>
        <w:ind w:left="1134"/>
        <w:jc w:val="both"/>
      </w:pPr>
      <w:r w:rsidRPr="00226D21">
        <w:rPr>
          <w:i/>
          <w:iCs/>
          <w:lang w:val="en-US"/>
        </w:rPr>
        <w:t>healthyPlant</w:t>
      </w:r>
      <w:r w:rsidR="00411137" w:rsidRPr="00226D21">
        <w:rPr>
          <w:i/>
          <w:iCs/>
        </w:rPr>
        <w:t>.</w:t>
      </w:r>
      <w:r w:rsidR="00411137" w:rsidRPr="00226D21">
        <w:rPr>
          <w:i/>
          <w:iCs/>
          <w:lang w:val="en-US"/>
        </w:rPr>
        <w:t>py</w:t>
      </w:r>
      <w:r w:rsidR="00212632" w:rsidRPr="00CC7D01">
        <w:t xml:space="preserve"> – </w:t>
      </w:r>
      <w:r w:rsidR="00226D21" w:rsidRPr="00CC7D01">
        <w:t>содержит</w:t>
      </w:r>
      <w:r w:rsidR="00212632" w:rsidRPr="00CC7D01">
        <w:t xml:space="preserve"> класс </w:t>
      </w:r>
      <w:r w:rsidR="00212632" w:rsidRPr="00226D21">
        <w:rPr>
          <w:lang w:val="en-US"/>
        </w:rPr>
        <w:t>HealthyPlant</w:t>
      </w:r>
      <w:r w:rsidR="00212632" w:rsidRPr="00CC7D01">
        <w:t>, который</w:t>
      </w:r>
      <w:r w:rsidR="00212632" w:rsidRPr="00226D21">
        <w:rPr>
          <w:color w:val="24292E"/>
          <w:shd w:val="clear" w:color="auto" w:fill="FFFFFF"/>
        </w:rPr>
        <w:t xml:space="preserve"> реализует сквозной конвейер для классификации болезней растений, от </w:t>
      </w:r>
      <w:r w:rsidR="00226D21" w:rsidRPr="00226D21">
        <w:rPr>
          <w:color w:val="24292E"/>
          <w:shd w:val="clear" w:color="auto" w:fill="FFFFFF"/>
        </w:rPr>
        <w:t>извлечения</w:t>
      </w:r>
      <w:r w:rsidR="00212632" w:rsidRPr="00226D21">
        <w:rPr>
          <w:color w:val="24292E"/>
          <w:shd w:val="clear" w:color="auto" w:fill="FFFFFF"/>
        </w:rPr>
        <w:t xml:space="preserve"> признаков, до предсказания от классификатора.</w:t>
      </w:r>
    </w:p>
    <w:p w14:paraId="6B84F453" w14:textId="785C8D33" w:rsidR="00654D10" w:rsidRPr="007B1B7A" w:rsidRDefault="001C335D" w:rsidP="00082889">
      <w:pPr>
        <w:pStyle w:val="af5"/>
        <w:numPr>
          <w:ilvl w:val="1"/>
          <w:numId w:val="12"/>
        </w:numPr>
        <w:autoSpaceDE w:val="0"/>
        <w:autoSpaceDN w:val="0"/>
        <w:adjustRightInd w:val="0"/>
        <w:spacing w:line="360" w:lineRule="auto"/>
        <w:ind w:left="1134"/>
        <w:jc w:val="both"/>
      </w:pPr>
      <w:proofErr w:type="spellStart"/>
      <w:r>
        <w:rPr>
          <w:i/>
          <w:iCs/>
          <w:lang w:val="en-US"/>
        </w:rPr>
        <w:t>pdt</w:t>
      </w:r>
      <w:proofErr w:type="spellEnd"/>
      <w:r w:rsidR="00411137" w:rsidRPr="00226D21">
        <w:rPr>
          <w:i/>
          <w:iCs/>
        </w:rPr>
        <w:t>.</w:t>
      </w:r>
      <w:r w:rsidR="00411137" w:rsidRPr="00226D21">
        <w:rPr>
          <w:i/>
          <w:iCs/>
          <w:lang w:val="en-US"/>
        </w:rPr>
        <w:t>py</w:t>
      </w:r>
      <w:r w:rsidR="00212632" w:rsidRPr="00CC7D01">
        <w:t xml:space="preserve"> - содержит класс </w:t>
      </w:r>
      <w:r>
        <w:rPr>
          <w:lang w:val="en-US"/>
        </w:rPr>
        <w:t>PDT</w:t>
      </w:r>
      <w:r w:rsidR="00212632" w:rsidRPr="00CC7D01">
        <w:t>, реализующий модель приоритетного дерева решений</w:t>
      </w:r>
      <w:r w:rsidR="00226D21">
        <w:t xml:space="preserve"> </w:t>
      </w:r>
      <w:r w:rsidR="00212632" w:rsidRPr="00CC7D01">
        <w:t>(</w:t>
      </w:r>
      <w:r w:rsidR="0059432F">
        <w:t>таб</w:t>
      </w:r>
      <w:r w:rsidR="00074F07">
        <w:t>лица</w:t>
      </w:r>
      <w:r w:rsidR="0059432F">
        <w:t xml:space="preserve"> 1</w:t>
      </w:r>
      <w:r w:rsidR="00212632" w:rsidRPr="00CC7D01">
        <w:t>).</w:t>
      </w:r>
    </w:p>
    <w:p w14:paraId="2EE3BB19" w14:textId="6078DB64" w:rsidR="00545216" w:rsidRPr="00B800D5" w:rsidRDefault="00545216" w:rsidP="003A3905">
      <w:pPr>
        <w:pStyle w:val="14"/>
        <w:numPr>
          <w:ilvl w:val="0"/>
          <w:numId w:val="1"/>
        </w:numPr>
        <w:ind w:left="0" w:firstLine="0"/>
      </w:pPr>
      <w:bookmarkStart w:id="253" w:name="_Toc74818573"/>
      <w:r w:rsidRPr="00B800D5">
        <w:lastRenderedPageBreak/>
        <w:t>Заключение</w:t>
      </w:r>
      <w:bookmarkEnd w:id="253"/>
    </w:p>
    <w:p w14:paraId="6282068C" w14:textId="65754328" w:rsidR="008F609D" w:rsidRDefault="004631FC" w:rsidP="008F609D">
      <w:pPr>
        <w:pStyle w:val="ae"/>
        <w:rPr>
          <w:color w:val="auto"/>
        </w:rPr>
      </w:pPr>
      <w:r w:rsidRPr="00B800D5">
        <w:rPr>
          <w:color w:val="auto"/>
        </w:rPr>
        <w:t xml:space="preserve">В процессе выполнения работы </w:t>
      </w:r>
      <w:r w:rsidR="004F1C9D" w:rsidRPr="00B800D5">
        <w:rPr>
          <w:color w:val="auto"/>
        </w:rPr>
        <w:t>освоен</w:t>
      </w:r>
      <w:r w:rsidR="00320249">
        <w:rPr>
          <w:color w:val="auto"/>
        </w:rPr>
        <w:t xml:space="preserve"> и применен</w:t>
      </w:r>
      <w:r w:rsidRPr="00B800D5">
        <w:rPr>
          <w:color w:val="auto"/>
        </w:rPr>
        <w:t xml:space="preserve"> </w:t>
      </w:r>
      <w:r w:rsidR="00320249">
        <w:rPr>
          <w:color w:val="auto"/>
        </w:rPr>
        <w:t>следующий</w:t>
      </w:r>
      <w:r w:rsidRPr="00B800D5">
        <w:rPr>
          <w:color w:val="auto"/>
        </w:rPr>
        <w:t xml:space="preserve"> материал,</w:t>
      </w:r>
      <w:r w:rsidR="004F1C9D" w:rsidRPr="00B800D5">
        <w:rPr>
          <w:color w:val="auto"/>
        </w:rPr>
        <w:t xml:space="preserve"> необходимый как база</w:t>
      </w:r>
      <w:r w:rsidRPr="00B800D5">
        <w:rPr>
          <w:color w:val="auto"/>
        </w:rPr>
        <w:t xml:space="preserve"> для дальнейш</w:t>
      </w:r>
      <w:r w:rsidR="004F1C9D" w:rsidRPr="00B800D5">
        <w:rPr>
          <w:color w:val="auto"/>
        </w:rPr>
        <w:t>их</w:t>
      </w:r>
      <w:r w:rsidRPr="00B800D5">
        <w:rPr>
          <w:color w:val="auto"/>
        </w:rPr>
        <w:t xml:space="preserve"> исследовани</w:t>
      </w:r>
      <w:r w:rsidR="004F1C9D" w:rsidRPr="00B800D5">
        <w:rPr>
          <w:color w:val="auto"/>
        </w:rPr>
        <w:t>й</w:t>
      </w:r>
      <w:r w:rsidR="00320249">
        <w:rPr>
          <w:color w:val="auto"/>
        </w:rPr>
        <w:t>:</w:t>
      </w:r>
      <w:r w:rsidRPr="00B800D5">
        <w:rPr>
          <w:color w:val="auto"/>
        </w:rPr>
        <w:t xml:space="preserve"> </w:t>
      </w:r>
      <w:r w:rsidR="008F609D" w:rsidRPr="00B800D5">
        <w:rPr>
          <w:color w:val="auto"/>
        </w:rPr>
        <w:t xml:space="preserve">статистический метод исследования </w:t>
      </w:r>
      <w:r w:rsidR="00EE707A" w:rsidRPr="00B800D5">
        <w:rPr>
          <w:color w:val="auto"/>
        </w:rPr>
        <w:t xml:space="preserve">текстуры </w:t>
      </w:r>
      <w:r w:rsidR="004F1C9D" w:rsidRPr="00B800D5">
        <w:rPr>
          <w:color w:val="auto"/>
        </w:rPr>
        <w:t>с помощью</w:t>
      </w:r>
      <w:r w:rsidR="008F609D" w:rsidRPr="00B800D5">
        <w:rPr>
          <w:color w:val="auto"/>
        </w:rPr>
        <w:t xml:space="preserve"> матриц</w:t>
      </w:r>
      <w:r w:rsidR="004F1C9D" w:rsidRPr="00B800D5">
        <w:rPr>
          <w:color w:val="auto"/>
        </w:rPr>
        <w:t>ы</w:t>
      </w:r>
      <w:r w:rsidR="008F609D" w:rsidRPr="00B800D5">
        <w:rPr>
          <w:color w:val="auto"/>
        </w:rPr>
        <w:t xml:space="preserve"> </w:t>
      </w:r>
      <w:r w:rsidR="008F609D" w:rsidRPr="00B800D5">
        <w:rPr>
          <w:color w:val="auto"/>
          <w:lang w:val="en-US"/>
        </w:rPr>
        <w:t>GLCM</w:t>
      </w:r>
      <w:r w:rsidR="00320249">
        <w:rPr>
          <w:color w:val="auto"/>
        </w:rPr>
        <w:t>;</w:t>
      </w:r>
      <w:r w:rsidR="00EE707A" w:rsidRPr="00B800D5">
        <w:rPr>
          <w:color w:val="auto"/>
        </w:rPr>
        <w:t xml:space="preserve"> </w:t>
      </w:r>
      <w:r w:rsidR="008F609D" w:rsidRPr="00B800D5">
        <w:rPr>
          <w:color w:val="auto"/>
        </w:rPr>
        <w:t>базовые знания в области машинного обучения</w:t>
      </w:r>
      <w:r w:rsidR="00320249">
        <w:rPr>
          <w:color w:val="auto"/>
        </w:rPr>
        <w:t>;</w:t>
      </w:r>
      <w:r w:rsidR="008F609D" w:rsidRPr="00B800D5">
        <w:rPr>
          <w:color w:val="auto"/>
        </w:rPr>
        <w:t xml:space="preserve"> освоен </w:t>
      </w:r>
      <w:r w:rsidR="00320249">
        <w:rPr>
          <w:color w:val="auto"/>
        </w:rPr>
        <w:t xml:space="preserve">актуальный </w:t>
      </w:r>
      <w:r w:rsidR="008F609D" w:rsidRPr="00B800D5">
        <w:rPr>
          <w:color w:val="auto"/>
        </w:rPr>
        <w:t xml:space="preserve">язык программирования </w:t>
      </w:r>
      <w:r w:rsidR="008F609D" w:rsidRPr="00B800D5">
        <w:rPr>
          <w:color w:val="auto"/>
          <w:lang w:val="en-US"/>
        </w:rPr>
        <w:t>Python</w:t>
      </w:r>
      <w:r w:rsidR="00320249">
        <w:rPr>
          <w:color w:val="auto"/>
        </w:rPr>
        <w:t>, отсутствующий в программе бакалавриата;</w:t>
      </w:r>
      <w:r w:rsidR="008F609D" w:rsidRPr="00B800D5">
        <w:rPr>
          <w:color w:val="auto"/>
        </w:rPr>
        <w:t xml:space="preserve"> </w:t>
      </w:r>
      <w:r w:rsidR="00320249">
        <w:rPr>
          <w:color w:val="auto"/>
        </w:rPr>
        <w:t>развиты</w:t>
      </w:r>
      <w:r w:rsidR="008F609D" w:rsidRPr="00B800D5">
        <w:rPr>
          <w:color w:val="auto"/>
        </w:rPr>
        <w:t xml:space="preserve"> навыки </w:t>
      </w:r>
      <w:r w:rsidR="00A82EA4" w:rsidRPr="00B800D5">
        <w:rPr>
          <w:color w:val="auto"/>
        </w:rPr>
        <w:t>анализа</w:t>
      </w:r>
      <w:r w:rsidR="008F609D" w:rsidRPr="00B800D5">
        <w:rPr>
          <w:color w:val="auto"/>
        </w:rPr>
        <w:t xml:space="preserve"> многомерны</w:t>
      </w:r>
      <w:r w:rsidR="00A82EA4">
        <w:rPr>
          <w:color w:val="auto"/>
        </w:rPr>
        <w:t>х</w:t>
      </w:r>
      <w:r w:rsidR="008F609D" w:rsidRPr="00B800D5">
        <w:rPr>
          <w:color w:val="auto"/>
        </w:rPr>
        <w:t xml:space="preserve"> данны</w:t>
      </w:r>
      <w:r w:rsidR="004F1C9D" w:rsidRPr="00B800D5">
        <w:rPr>
          <w:color w:val="auto"/>
        </w:rPr>
        <w:t>х</w:t>
      </w:r>
      <w:r w:rsidR="008F609D" w:rsidRPr="00B800D5">
        <w:rPr>
          <w:color w:val="auto"/>
        </w:rPr>
        <w:t>.</w:t>
      </w:r>
    </w:p>
    <w:p w14:paraId="124C7D4F" w14:textId="2A3424E8" w:rsidR="00E3086F" w:rsidRPr="002A5229" w:rsidRDefault="00E3086F" w:rsidP="00FF7EBC">
      <w:pPr>
        <w:pStyle w:val="ae"/>
        <w:rPr>
          <w:color w:val="auto"/>
        </w:rPr>
      </w:pPr>
      <w:r>
        <w:rPr>
          <w:color w:val="auto"/>
        </w:rPr>
        <w:t xml:space="preserve">Первая часть исследования </w:t>
      </w:r>
      <w:r w:rsidRPr="00E3086F">
        <w:rPr>
          <w:color w:val="auto"/>
        </w:rPr>
        <w:t>содерж</w:t>
      </w:r>
      <w:r>
        <w:rPr>
          <w:color w:val="auto"/>
        </w:rPr>
        <w:t xml:space="preserve">ит </w:t>
      </w:r>
      <w:r w:rsidRPr="00E3086F">
        <w:rPr>
          <w:color w:val="auto"/>
        </w:rPr>
        <w:t xml:space="preserve">обзор методов извлечения признаков из изображений и моделей машинного обучения на примере задачи классификации болезней </w:t>
      </w:r>
      <w:r w:rsidR="0037787E">
        <w:rPr>
          <w:color w:val="auto"/>
        </w:rPr>
        <w:t>листьев растений</w:t>
      </w:r>
      <w:r w:rsidRPr="00E3086F">
        <w:rPr>
          <w:color w:val="auto"/>
        </w:rPr>
        <w:t>.</w:t>
      </w:r>
      <w:r>
        <w:rPr>
          <w:color w:val="auto"/>
        </w:rPr>
        <w:t xml:space="preserve"> </w:t>
      </w:r>
      <w:r w:rsidR="00FF7EBC">
        <w:rPr>
          <w:color w:val="auto"/>
        </w:rPr>
        <w:t xml:space="preserve">Из моделей машинного обучения исследованы: </w:t>
      </w:r>
      <w:r w:rsidR="00FF7EBC" w:rsidRPr="00FF7EBC">
        <w:rPr>
          <w:color w:val="auto"/>
        </w:rPr>
        <w:t>Линейный дискриминант Фишера</w:t>
      </w:r>
      <w:r w:rsidR="00FF7EBC">
        <w:rPr>
          <w:color w:val="auto"/>
        </w:rPr>
        <w:t xml:space="preserve"> (</w:t>
      </w:r>
      <w:r w:rsidR="00FF7EBC">
        <w:rPr>
          <w:color w:val="auto"/>
          <w:lang w:val="en-US"/>
        </w:rPr>
        <w:t>LDF</w:t>
      </w:r>
      <w:r w:rsidR="00FF7EBC" w:rsidRPr="00742E69">
        <w:rPr>
          <w:color w:val="auto"/>
        </w:rPr>
        <w:t xml:space="preserve">), </w:t>
      </w:r>
      <w:r w:rsidR="00FF7EBC" w:rsidRPr="00FF7EBC">
        <w:rPr>
          <w:color w:val="auto"/>
        </w:rPr>
        <w:t>Дерево решений</w:t>
      </w:r>
      <w:r w:rsidR="00FF7EBC" w:rsidRPr="00742E69">
        <w:rPr>
          <w:color w:val="auto"/>
        </w:rPr>
        <w:t xml:space="preserve"> (</w:t>
      </w:r>
      <w:r w:rsidR="00FF7EBC">
        <w:rPr>
          <w:color w:val="auto"/>
          <w:lang w:val="en-US"/>
        </w:rPr>
        <w:t>DT</w:t>
      </w:r>
      <w:r w:rsidR="00FF7EBC" w:rsidRPr="00742E69">
        <w:rPr>
          <w:color w:val="auto"/>
        </w:rPr>
        <w:t xml:space="preserve">), </w:t>
      </w:r>
      <w:r w:rsidR="00FF7EBC" w:rsidRPr="00FF7EBC">
        <w:rPr>
          <w:color w:val="auto"/>
        </w:rPr>
        <w:t>Случайный лес</w:t>
      </w:r>
      <w:r w:rsidR="00FF7EBC" w:rsidRPr="00742E69">
        <w:rPr>
          <w:color w:val="auto"/>
        </w:rPr>
        <w:t xml:space="preserve"> (</w:t>
      </w:r>
      <w:r w:rsidR="00FF7EBC">
        <w:rPr>
          <w:color w:val="auto"/>
          <w:lang w:val="en-US"/>
        </w:rPr>
        <w:t>RF</w:t>
      </w:r>
      <w:r w:rsidR="00FF7EBC" w:rsidRPr="00742E69">
        <w:rPr>
          <w:color w:val="auto"/>
        </w:rPr>
        <w:t xml:space="preserve">); </w:t>
      </w:r>
      <w:r w:rsidR="00FF7EBC" w:rsidRPr="00FF7EBC">
        <w:rPr>
          <w:color w:val="auto"/>
        </w:rPr>
        <w:t>Мультиклассовый метод опорных векторов</w:t>
      </w:r>
      <w:r w:rsidR="00FF7EBC" w:rsidRPr="00742E69">
        <w:rPr>
          <w:color w:val="auto"/>
        </w:rPr>
        <w:t xml:space="preserve"> (</w:t>
      </w:r>
      <w:r w:rsidR="00FF7EBC">
        <w:rPr>
          <w:color w:val="auto"/>
          <w:lang w:val="en-US"/>
        </w:rPr>
        <w:t>SVM</w:t>
      </w:r>
      <w:r w:rsidR="00FF7EBC" w:rsidRPr="00742E69">
        <w:rPr>
          <w:color w:val="auto"/>
        </w:rPr>
        <w:t xml:space="preserve">); </w:t>
      </w:r>
      <w:r w:rsidR="00FF7EBC" w:rsidRPr="00FF7EBC">
        <w:rPr>
          <w:color w:val="auto"/>
        </w:rPr>
        <w:t xml:space="preserve">К-ближайших соседей </w:t>
      </w:r>
      <w:r w:rsidR="00FF7EBC" w:rsidRPr="00742E69">
        <w:rPr>
          <w:color w:val="auto"/>
        </w:rPr>
        <w:t>(</w:t>
      </w:r>
      <w:r w:rsidR="00FF7EBC">
        <w:rPr>
          <w:color w:val="auto"/>
          <w:lang w:val="en-US"/>
        </w:rPr>
        <w:t>KNN</w:t>
      </w:r>
      <w:r w:rsidR="00FF7EBC" w:rsidRPr="00742E69">
        <w:rPr>
          <w:color w:val="auto"/>
        </w:rPr>
        <w:t xml:space="preserve">); </w:t>
      </w:r>
      <w:r w:rsidR="00FF7EBC" w:rsidRPr="00FF7EBC">
        <w:rPr>
          <w:color w:val="auto"/>
        </w:rPr>
        <w:t>Одноуровневый персептрон</w:t>
      </w:r>
      <w:r w:rsidR="00FF7EBC" w:rsidRPr="00742E69">
        <w:rPr>
          <w:color w:val="auto"/>
        </w:rPr>
        <w:t xml:space="preserve"> (</w:t>
      </w:r>
      <w:r w:rsidR="00FF7EBC">
        <w:rPr>
          <w:color w:val="auto"/>
          <w:lang w:val="en-US"/>
        </w:rPr>
        <w:t>SLP</w:t>
      </w:r>
      <w:r w:rsidR="00FF7EBC" w:rsidRPr="00742E69">
        <w:rPr>
          <w:color w:val="auto"/>
        </w:rPr>
        <w:t>).</w:t>
      </w:r>
    </w:p>
    <w:p w14:paraId="2B98F1A8" w14:textId="20B9C63E" w:rsidR="00A82EA4" w:rsidRDefault="00BD07BD" w:rsidP="00E3086F">
      <w:pPr>
        <w:pStyle w:val="ae"/>
        <w:rPr>
          <w:color w:val="auto"/>
        </w:rPr>
      </w:pPr>
      <w:r w:rsidRPr="00B800D5">
        <w:rPr>
          <w:color w:val="auto"/>
        </w:rPr>
        <w:t xml:space="preserve">Для обучения и тестирования классификаторов найдена и подготовлена база данных, содержащая </w:t>
      </w:r>
      <w:r w:rsidR="00EE707A" w:rsidRPr="00B800D5">
        <w:rPr>
          <w:color w:val="auto"/>
        </w:rPr>
        <w:t>6000</w:t>
      </w:r>
      <w:r w:rsidRPr="00B800D5">
        <w:rPr>
          <w:color w:val="auto"/>
        </w:rPr>
        <w:t xml:space="preserve"> изображений листьев томатов, включающая в себя 6 классов</w:t>
      </w:r>
      <w:r w:rsidR="004F1C9D" w:rsidRPr="00B800D5">
        <w:rPr>
          <w:color w:val="auto"/>
        </w:rPr>
        <w:t xml:space="preserve"> больных и здоровых растений</w:t>
      </w:r>
      <w:r w:rsidR="00EA1DF0">
        <w:rPr>
          <w:color w:val="auto"/>
        </w:rPr>
        <w:t>.</w:t>
      </w:r>
      <w:r w:rsidR="00E3086F">
        <w:rPr>
          <w:color w:val="auto"/>
        </w:rPr>
        <w:t xml:space="preserve"> </w:t>
      </w:r>
    </w:p>
    <w:p w14:paraId="16DF6435" w14:textId="7041D84D" w:rsidR="00EA1DF0" w:rsidRPr="00E3086F" w:rsidRDefault="00A82EA4" w:rsidP="00EC0F6C">
      <w:pPr>
        <w:pStyle w:val="ae"/>
      </w:pPr>
      <w:r>
        <w:rPr>
          <w:color w:val="auto"/>
        </w:rPr>
        <w:t>С</w:t>
      </w:r>
      <w:r w:rsidR="00EA1DF0" w:rsidRPr="00B800D5">
        <w:rPr>
          <w:color w:val="auto"/>
        </w:rPr>
        <w:t xml:space="preserve">формированы три группы признаков </w:t>
      </w:r>
      <w:r w:rsidR="00EA1DF0" w:rsidRPr="00B800D5">
        <w:rPr>
          <w:color w:val="auto"/>
          <w:lang w:val="en-US"/>
        </w:rPr>
        <w:t>STAT</w:t>
      </w:r>
      <w:r w:rsidR="00E00199">
        <w:rPr>
          <w:color w:val="auto"/>
        </w:rPr>
        <w:t xml:space="preserve"> (</w:t>
      </w:r>
      <w:r w:rsidR="0037787E">
        <w:rPr>
          <w:color w:val="auto"/>
        </w:rPr>
        <w:t>10</w:t>
      </w:r>
      <w:r w:rsidR="00E00199">
        <w:rPr>
          <w:color w:val="auto"/>
        </w:rPr>
        <w:t>)</w:t>
      </w:r>
      <w:r w:rsidR="00EA1DF0" w:rsidRPr="00B800D5">
        <w:rPr>
          <w:color w:val="auto"/>
        </w:rPr>
        <w:t xml:space="preserve">, </w:t>
      </w:r>
      <w:r w:rsidR="00EA1DF0" w:rsidRPr="00B800D5">
        <w:rPr>
          <w:color w:val="auto"/>
          <w:lang w:val="en-US"/>
        </w:rPr>
        <w:t>HIST</w:t>
      </w:r>
      <w:r w:rsidR="00EA1DF0" w:rsidRPr="00B800D5">
        <w:rPr>
          <w:color w:val="auto"/>
        </w:rPr>
        <w:t xml:space="preserve"> </w:t>
      </w:r>
      <w:r w:rsidR="00E00199">
        <w:rPr>
          <w:color w:val="auto"/>
        </w:rPr>
        <w:t>(1</w:t>
      </w:r>
      <w:r w:rsidR="0037787E">
        <w:rPr>
          <w:color w:val="auto"/>
        </w:rPr>
        <w:t>1</w:t>
      </w:r>
      <w:r w:rsidR="00E00199">
        <w:rPr>
          <w:color w:val="auto"/>
        </w:rPr>
        <w:t xml:space="preserve">) </w:t>
      </w:r>
      <w:r w:rsidR="00EA1DF0" w:rsidRPr="00B800D5">
        <w:rPr>
          <w:color w:val="auto"/>
        </w:rPr>
        <w:t xml:space="preserve">и </w:t>
      </w:r>
      <w:r w:rsidR="00EA1DF0" w:rsidRPr="00B800D5">
        <w:rPr>
          <w:color w:val="auto"/>
          <w:lang w:val="en-US"/>
        </w:rPr>
        <w:t>GLCM</w:t>
      </w:r>
      <w:r w:rsidR="00E00199">
        <w:rPr>
          <w:color w:val="auto"/>
        </w:rPr>
        <w:t xml:space="preserve"> (1</w:t>
      </w:r>
      <w:r w:rsidR="0037787E">
        <w:rPr>
          <w:color w:val="auto"/>
        </w:rPr>
        <w:t>2</w:t>
      </w:r>
      <w:r w:rsidR="00E00199">
        <w:rPr>
          <w:color w:val="auto"/>
        </w:rPr>
        <w:t>)</w:t>
      </w:r>
      <w:r w:rsidR="00EA1DF0" w:rsidRPr="00B800D5">
        <w:rPr>
          <w:color w:val="auto"/>
        </w:rPr>
        <w:t xml:space="preserve">, которые все вместе образовали группу </w:t>
      </w:r>
      <w:r w:rsidR="00EA1DF0" w:rsidRPr="00B800D5">
        <w:rPr>
          <w:color w:val="auto"/>
          <w:lang w:val="en-US"/>
        </w:rPr>
        <w:t>ALL</w:t>
      </w:r>
      <w:r w:rsidR="00E00199">
        <w:rPr>
          <w:color w:val="auto"/>
        </w:rPr>
        <w:t xml:space="preserve"> (</w:t>
      </w:r>
      <w:r w:rsidR="0037787E">
        <w:rPr>
          <w:color w:val="auto"/>
        </w:rPr>
        <w:t>9</w:t>
      </w:r>
      <w:r w:rsidR="00E00199">
        <w:rPr>
          <w:color w:val="auto"/>
        </w:rPr>
        <w:t>)</w:t>
      </w:r>
      <w:r w:rsidR="00EA1DF0" w:rsidRPr="00B800D5">
        <w:rPr>
          <w:color w:val="auto"/>
        </w:rPr>
        <w:t xml:space="preserve">. </w:t>
      </w:r>
      <w:r>
        <w:t xml:space="preserve">Предложен вариант алгоритма </w:t>
      </w:r>
      <w:r>
        <w:rPr>
          <w:lang w:val="en-US"/>
        </w:rPr>
        <w:t>Priority</w:t>
      </w:r>
      <w:r w:rsidRPr="00125DA5">
        <w:t xml:space="preserve"> </w:t>
      </w:r>
      <w:r>
        <w:rPr>
          <w:lang w:val="en-US"/>
        </w:rPr>
        <w:t>Decision</w:t>
      </w:r>
      <w:r w:rsidRPr="00125DA5">
        <w:t xml:space="preserve"> </w:t>
      </w:r>
      <w:r>
        <w:rPr>
          <w:lang w:val="en-US"/>
        </w:rPr>
        <w:t>Tree</w:t>
      </w:r>
      <w:r w:rsidRPr="00125DA5">
        <w:t xml:space="preserve"> (</w:t>
      </w:r>
      <w:r>
        <w:rPr>
          <w:lang w:val="en-US"/>
        </w:rPr>
        <w:t>PDT</w:t>
      </w:r>
      <w:r w:rsidRPr="00125DA5">
        <w:t>)</w:t>
      </w:r>
      <w:r>
        <w:t xml:space="preserve"> для детекции заболевания растения, работающий на основе только статистических признаков</w:t>
      </w:r>
      <w:r w:rsidR="00475681">
        <w:t>,</w:t>
      </w:r>
      <w:r w:rsidR="00EC0F6C">
        <w:t xml:space="preserve"> со средними показателями: Precision=37.5%; Recall=85.7%; F-</w:t>
      </w:r>
      <w:proofErr w:type="spellStart"/>
      <w:r w:rsidR="00EC0F6C">
        <w:t>score</w:t>
      </w:r>
      <w:proofErr w:type="spellEnd"/>
      <w:r w:rsidR="00EC0F6C">
        <w:t>=52.1%</w:t>
      </w:r>
      <w:r>
        <w:t>.</w:t>
      </w:r>
      <w:r w:rsidRPr="00B800D5">
        <w:rPr>
          <w:color w:val="auto"/>
        </w:rPr>
        <w:t xml:space="preserve"> </w:t>
      </w:r>
      <w:r w:rsidR="00EA1DF0" w:rsidRPr="00B800D5">
        <w:rPr>
          <w:color w:val="auto"/>
        </w:rPr>
        <w:t xml:space="preserve">Из полного набора </w:t>
      </w:r>
      <w:r w:rsidR="00EC0F6C">
        <w:rPr>
          <w:color w:val="auto"/>
        </w:rPr>
        <w:t>(</w:t>
      </w:r>
      <w:r w:rsidR="00EC0F6C">
        <w:rPr>
          <w:color w:val="auto"/>
          <w:lang w:val="en-US"/>
        </w:rPr>
        <w:t>L</w:t>
      </w:r>
      <w:r w:rsidR="00EC0F6C" w:rsidRPr="00B800D5">
        <w:rPr>
          <w:color w:val="auto"/>
          <w:lang w:val="en-US"/>
        </w:rPr>
        <w:t>ong</w:t>
      </w:r>
      <w:r w:rsidR="00EC0F6C">
        <w:rPr>
          <w:color w:val="auto"/>
        </w:rPr>
        <w:t>)</w:t>
      </w:r>
      <w:r w:rsidR="00EC0F6C" w:rsidRPr="00B800D5">
        <w:rPr>
          <w:color w:val="auto"/>
        </w:rPr>
        <w:t xml:space="preserve"> </w:t>
      </w:r>
      <w:r w:rsidR="00EA1DF0" w:rsidRPr="00B800D5">
        <w:rPr>
          <w:color w:val="auto"/>
        </w:rPr>
        <w:t xml:space="preserve">статистических и текстурных признаков </w:t>
      </w:r>
      <w:r w:rsidR="00475681">
        <w:rPr>
          <w:color w:val="auto"/>
        </w:rPr>
        <w:t>образова</w:t>
      </w:r>
      <w:r w:rsidR="00EA1DF0" w:rsidRPr="00B800D5">
        <w:rPr>
          <w:color w:val="auto"/>
        </w:rPr>
        <w:t xml:space="preserve">ны вектора меньшей длины </w:t>
      </w:r>
      <w:r w:rsidR="00320249" w:rsidRPr="00742E69">
        <w:rPr>
          <w:color w:val="auto"/>
        </w:rPr>
        <w:t>(</w:t>
      </w:r>
      <w:r w:rsidR="00320249">
        <w:rPr>
          <w:color w:val="auto"/>
          <w:lang w:val="en-US"/>
        </w:rPr>
        <w:t>M</w:t>
      </w:r>
      <w:r w:rsidR="00EA1DF0" w:rsidRPr="00B800D5">
        <w:rPr>
          <w:color w:val="auto"/>
          <w:lang w:val="en-US"/>
        </w:rPr>
        <w:t>iddle</w:t>
      </w:r>
      <w:r w:rsidR="00EA1DF0" w:rsidRPr="00B800D5">
        <w:rPr>
          <w:color w:val="auto"/>
        </w:rPr>
        <w:t xml:space="preserve"> и </w:t>
      </w:r>
      <w:r w:rsidR="00320249">
        <w:rPr>
          <w:color w:val="auto"/>
          <w:lang w:val="en-US"/>
        </w:rPr>
        <w:t>S</w:t>
      </w:r>
      <w:r w:rsidR="00EA1DF0" w:rsidRPr="00B800D5">
        <w:rPr>
          <w:color w:val="auto"/>
          <w:lang w:val="en-US"/>
        </w:rPr>
        <w:t>hort</w:t>
      </w:r>
      <w:r w:rsidR="00320249" w:rsidRPr="00CC6AD1">
        <w:rPr>
          <w:color w:val="auto"/>
        </w:rPr>
        <w:t>)</w:t>
      </w:r>
      <w:r w:rsidR="00E00199">
        <w:rPr>
          <w:color w:val="auto"/>
        </w:rPr>
        <w:t xml:space="preserve"> (</w:t>
      </w:r>
      <w:r w:rsidR="00C21326">
        <w:rPr>
          <w:color w:val="auto"/>
        </w:rPr>
        <w:t>табл. 4</w:t>
      </w:r>
      <w:r w:rsidR="00E00199">
        <w:rPr>
          <w:color w:val="auto"/>
        </w:rPr>
        <w:t>)</w:t>
      </w:r>
      <w:r w:rsidR="00EA1DF0" w:rsidRPr="00B800D5">
        <w:rPr>
          <w:color w:val="auto"/>
        </w:rPr>
        <w:t xml:space="preserve">, максимально </w:t>
      </w:r>
      <w:r w:rsidR="00475681" w:rsidRPr="00B800D5">
        <w:rPr>
          <w:color w:val="auto"/>
        </w:rPr>
        <w:t>о</w:t>
      </w:r>
      <w:r w:rsidR="00475681">
        <w:rPr>
          <w:color w:val="auto"/>
        </w:rPr>
        <w:t>хват</w:t>
      </w:r>
      <w:r w:rsidR="00475681" w:rsidRPr="00B800D5">
        <w:rPr>
          <w:color w:val="auto"/>
        </w:rPr>
        <w:t xml:space="preserve">ывающие </w:t>
      </w:r>
      <w:r w:rsidR="00EA1DF0" w:rsidRPr="00B800D5">
        <w:rPr>
          <w:color w:val="auto"/>
        </w:rPr>
        <w:t>полезную информацию. Также рассматривалось два варианта извлечения признаков: локальный и глобальный</w:t>
      </w:r>
      <w:r w:rsidR="00061C67">
        <w:rPr>
          <w:color w:val="auto"/>
        </w:rPr>
        <w:t xml:space="preserve">, </w:t>
      </w:r>
      <w:r w:rsidR="00EA1DF0" w:rsidRPr="00B800D5">
        <w:rPr>
          <w:color w:val="auto"/>
        </w:rPr>
        <w:t xml:space="preserve">и два «источника» признаков: изображения в красным канале и </w:t>
      </w:r>
      <w:r w:rsidR="00EA1DF0" w:rsidRPr="00B800D5">
        <w:rPr>
          <w:color w:val="auto"/>
          <w:lang w:val="en-US"/>
        </w:rPr>
        <w:t>NDVI</w:t>
      </w:r>
      <w:r w:rsidR="00EA1DF0" w:rsidRPr="00B800D5">
        <w:rPr>
          <w:color w:val="auto"/>
          <w:vertAlign w:val="subscript"/>
          <w:lang w:val="en-US"/>
        </w:rPr>
        <w:t>G</w:t>
      </w:r>
      <w:r w:rsidR="00EA1DF0" w:rsidRPr="00B800D5">
        <w:rPr>
          <w:color w:val="auto"/>
        </w:rPr>
        <w:t xml:space="preserve"> </w:t>
      </w:r>
      <w:r w:rsidR="00C21326">
        <w:rPr>
          <w:color w:val="auto"/>
        </w:rPr>
        <w:t>(</w:t>
      </w:r>
      <w:r w:rsidR="0037787E">
        <w:rPr>
          <w:color w:val="auto"/>
        </w:rPr>
        <w:t>13</w:t>
      </w:r>
      <w:r w:rsidR="00C21326">
        <w:rPr>
          <w:color w:val="auto"/>
        </w:rPr>
        <w:t xml:space="preserve">) </w:t>
      </w:r>
      <w:r w:rsidR="00EA1DF0" w:rsidRPr="00B800D5">
        <w:rPr>
          <w:color w:val="auto"/>
        </w:rPr>
        <w:t>образы.</w:t>
      </w:r>
    </w:p>
    <w:p w14:paraId="01F387D2" w14:textId="04907256" w:rsidR="00D2757B" w:rsidRDefault="00BB4679" w:rsidP="00D2757B">
      <w:pPr>
        <w:pStyle w:val="ae"/>
        <w:rPr>
          <w:color w:val="auto"/>
        </w:rPr>
      </w:pPr>
      <w:r w:rsidRPr="00B800D5">
        <w:rPr>
          <w:color w:val="auto"/>
        </w:rPr>
        <w:t xml:space="preserve">Как </w:t>
      </w:r>
      <w:r w:rsidR="004F1C9D" w:rsidRPr="00B800D5">
        <w:rPr>
          <w:color w:val="auto"/>
        </w:rPr>
        <w:t>показали результаты экспериментов (</w:t>
      </w:r>
      <w:r w:rsidR="00061C67">
        <w:rPr>
          <w:color w:val="auto"/>
        </w:rPr>
        <w:t>п</w:t>
      </w:r>
      <w:r w:rsidRPr="00B800D5">
        <w:rPr>
          <w:color w:val="auto"/>
        </w:rPr>
        <w:t>рил</w:t>
      </w:r>
      <w:r w:rsidR="004F1C9D" w:rsidRPr="00B800D5">
        <w:rPr>
          <w:color w:val="auto"/>
        </w:rPr>
        <w:t>.</w:t>
      </w:r>
      <w:r w:rsidRPr="00B800D5">
        <w:rPr>
          <w:color w:val="auto"/>
        </w:rPr>
        <w:t xml:space="preserve"> </w:t>
      </w:r>
      <w:r w:rsidR="00061C67">
        <w:rPr>
          <w:color w:val="auto"/>
          <w:lang w:val="en-US"/>
        </w:rPr>
        <w:t>D</w:t>
      </w:r>
      <w:r w:rsidR="00D2757B" w:rsidRPr="00D2757B">
        <w:rPr>
          <w:color w:val="auto"/>
        </w:rPr>
        <w:t>-</w:t>
      </w:r>
      <w:r w:rsidR="00061C67">
        <w:rPr>
          <w:color w:val="auto"/>
          <w:lang w:val="en-US"/>
        </w:rPr>
        <w:t>E</w:t>
      </w:r>
      <w:r w:rsidR="004F1C9D" w:rsidRPr="00B800D5">
        <w:rPr>
          <w:color w:val="auto"/>
        </w:rPr>
        <w:t>)</w:t>
      </w:r>
      <w:r w:rsidRPr="00B800D5">
        <w:rPr>
          <w:color w:val="auto"/>
        </w:rPr>
        <w:t>, глобальные признаки проигрывают в</w:t>
      </w:r>
      <w:r w:rsidR="004F1C9D" w:rsidRPr="00B800D5">
        <w:rPr>
          <w:color w:val="auto"/>
        </w:rPr>
        <w:t xml:space="preserve"> качестве в</w:t>
      </w:r>
      <w:r w:rsidRPr="00B800D5">
        <w:rPr>
          <w:color w:val="auto"/>
        </w:rPr>
        <w:t xml:space="preserve"> среднем на </w:t>
      </w:r>
      <w:r w:rsidR="00C21326" w:rsidRPr="00C21326">
        <w:rPr>
          <w:color w:val="auto"/>
        </w:rPr>
        <w:t>2</w:t>
      </w:r>
      <w:r w:rsidRPr="00C21326">
        <w:rPr>
          <w:color w:val="auto"/>
        </w:rPr>
        <w:t>–</w:t>
      </w:r>
      <w:r w:rsidR="00C21326" w:rsidRPr="00C21326">
        <w:rPr>
          <w:color w:val="auto"/>
        </w:rPr>
        <w:t>3</w:t>
      </w:r>
      <w:r w:rsidRPr="00C21326">
        <w:rPr>
          <w:color w:val="auto"/>
        </w:rPr>
        <w:t>%</w:t>
      </w:r>
      <w:r w:rsidR="00CD3C23" w:rsidRPr="00C21326">
        <w:rPr>
          <w:color w:val="auto"/>
        </w:rPr>
        <w:t xml:space="preserve"> </w:t>
      </w:r>
      <w:r w:rsidR="00CD3C23" w:rsidRPr="00B800D5">
        <w:rPr>
          <w:color w:val="auto"/>
        </w:rPr>
        <w:t xml:space="preserve">при классификации </w:t>
      </w:r>
      <w:r w:rsidR="00433DA8" w:rsidRPr="00B800D5">
        <w:rPr>
          <w:color w:val="auto"/>
        </w:rPr>
        <w:t>на полном наборе данных</w:t>
      </w:r>
      <w:r w:rsidRPr="00B800D5">
        <w:rPr>
          <w:color w:val="auto"/>
        </w:rPr>
        <w:t>.</w:t>
      </w:r>
      <w:r w:rsidR="00CD3C23" w:rsidRPr="00B800D5">
        <w:rPr>
          <w:color w:val="auto"/>
        </w:rPr>
        <w:t xml:space="preserve"> Это происходит в основном за счёт потерь на признаках </w:t>
      </w:r>
      <w:r w:rsidR="00CD3C23" w:rsidRPr="00B800D5">
        <w:rPr>
          <w:color w:val="auto"/>
          <w:lang w:val="en-US"/>
        </w:rPr>
        <w:t>STAT</w:t>
      </w:r>
      <w:r w:rsidR="00433DA8" w:rsidRPr="00B800D5">
        <w:rPr>
          <w:color w:val="auto"/>
        </w:rPr>
        <w:t xml:space="preserve"> и </w:t>
      </w:r>
      <w:r w:rsidR="00CD3C23" w:rsidRPr="00B800D5">
        <w:rPr>
          <w:color w:val="auto"/>
          <w:lang w:val="en-US"/>
        </w:rPr>
        <w:t>HIST</w:t>
      </w:r>
      <w:r w:rsidR="00CD3C23" w:rsidRPr="00B800D5">
        <w:rPr>
          <w:color w:val="auto"/>
        </w:rPr>
        <w:t>. Однако</w:t>
      </w:r>
      <w:r w:rsidR="00D2757B">
        <w:rPr>
          <w:color w:val="auto"/>
        </w:rPr>
        <w:t xml:space="preserve"> нет</w:t>
      </w:r>
      <w:r w:rsidR="00CD3C23" w:rsidRPr="00B800D5">
        <w:rPr>
          <w:color w:val="auto"/>
        </w:rPr>
        <w:t xml:space="preserve"> </w:t>
      </w:r>
      <w:r w:rsidR="00D2757B">
        <w:rPr>
          <w:color w:val="auto"/>
        </w:rPr>
        <w:t xml:space="preserve">разницы в использовании </w:t>
      </w:r>
      <w:r w:rsidR="00CD3C23" w:rsidRPr="00B800D5">
        <w:rPr>
          <w:color w:val="auto"/>
        </w:rPr>
        <w:t>глобальны</w:t>
      </w:r>
      <w:r w:rsidR="00D2757B">
        <w:rPr>
          <w:color w:val="auto"/>
        </w:rPr>
        <w:t xml:space="preserve">х или усредненных локальных </w:t>
      </w:r>
      <w:r w:rsidR="00CD3C23" w:rsidRPr="00B800D5">
        <w:rPr>
          <w:color w:val="auto"/>
          <w:lang w:val="en-US"/>
        </w:rPr>
        <w:t>GLCM</w:t>
      </w:r>
      <w:r w:rsidR="00433DA8" w:rsidRPr="00B800D5">
        <w:rPr>
          <w:color w:val="auto"/>
        </w:rPr>
        <w:t xml:space="preserve"> </w:t>
      </w:r>
      <w:r w:rsidR="00C21326" w:rsidRPr="00C21326">
        <w:rPr>
          <w:color w:val="auto"/>
        </w:rPr>
        <w:t>признаков</w:t>
      </w:r>
      <w:r w:rsidR="00CD3C23" w:rsidRPr="00B800D5">
        <w:rPr>
          <w:color w:val="auto"/>
        </w:rPr>
        <w:t>.</w:t>
      </w:r>
      <w:r w:rsidRPr="00B800D5">
        <w:rPr>
          <w:color w:val="auto"/>
        </w:rPr>
        <w:t xml:space="preserve"> </w:t>
      </w:r>
      <w:r w:rsidR="00433DA8" w:rsidRPr="00B800D5">
        <w:rPr>
          <w:color w:val="auto"/>
        </w:rPr>
        <w:t xml:space="preserve">Этот факт привел к созданию вектора комбинированных признаков, в котором </w:t>
      </w:r>
      <w:r w:rsidR="00D2757B">
        <w:rPr>
          <w:color w:val="auto"/>
        </w:rPr>
        <w:t>использовались локальные статистические и глобальные текстурные признаки.</w:t>
      </w:r>
    </w:p>
    <w:p w14:paraId="7ED9867D" w14:textId="1BE5B46F" w:rsidR="009E3033" w:rsidRPr="00A37A57" w:rsidRDefault="00EC0F6C" w:rsidP="00C21326">
      <w:pPr>
        <w:pStyle w:val="ae"/>
        <w:rPr>
          <w:color w:val="auto"/>
        </w:rPr>
      </w:pPr>
      <w:r>
        <w:rPr>
          <w:color w:val="auto"/>
        </w:rPr>
        <w:t>Установлено</w:t>
      </w:r>
      <w:r w:rsidR="00E3086F" w:rsidRPr="00B800D5">
        <w:rPr>
          <w:color w:val="auto"/>
        </w:rPr>
        <w:t xml:space="preserve">, что для </w:t>
      </w:r>
      <w:r w:rsidRPr="00B800D5">
        <w:rPr>
          <w:color w:val="auto"/>
        </w:rPr>
        <w:t>диагности</w:t>
      </w:r>
      <w:r>
        <w:rPr>
          <w:color w:val="auto"/>
        </w:rPr>
        <w:t>ки</w:t>
      </w:r>
      <w:r w:rsidRPr="00B800D5">
        <w:rPr>
          <w:color w:val="auto"/>
        </w:rPr>
        <w:t xml:space="preserve"> </w:t>
      </w:r>
      <w:r w:rsidR="00E3086F" w:rsidRPr="00B800D5">
        <w:rPr>
          <w:color w:val="auto"/>
        </w:rPr>
        <w:t xml:space="preserve">болезни достаточного использовать только красный канал изображений. Высокие результаты в </w:t>
      </w:r>
      <w:r w:rsidR="004F66D2">
        <w:rPr>
          <w:color w:val="auto"/>
        </w:rPr>
        <w:t>П</w:t>
      </w:r>
      <w:r w:rsidR="00E3086F" w:rsidRPr="00B800D5">
        <w:rPr>
          <w:color w:val="auto"/>
        </w:rPr>
        <w:t>риложени</w:t>
      </w:r>
      <w:r w:rsidR="00E3086F">
        <w:rPr>
          <w:color w:val="auto"/>
        </w:rPr>
        <w:t>ях</w:t>
      </w:r>
      <w:r w:rsidR="00E3086F" w:rsidRPr="00B800D5">
        <w:rPr>
          <w:color w:val="auto"/>
        </w:rPr>
        <w:t xml:space="preserve"> </w:t>
      </w:r>
      <w:r w:rsidR="00F716C6">
        <w:rPr>
          <w:color w:val="auto"/>
          <w:lang w:val="en-US"/>
        </w:rPr>
        <w:t>D</w:t>
      </w:r>
      <w:r w:rsidR="00E3086F" w:rsidRPr="00D2757B">
        <w:rPr>
          <w:color w:val="auto"/>
        </w:rPr>
        <w:t>-</w:t>
      </w:r>
      <w:r w:rsidR="00F716C6">
        <w:rPr>
          <w:color w:val="auto"/>
          <w:lang w:val="en-US"/>
        </w:rPr>
        <w:t>E</w:t>
      </w:r>
      <w:r w:rsidR="00E3086F" w:rsidRPr="00B800D5">
        <w:rPr>
          <w:color w:val="auto"/>
        </w:rPr>
        <w:t xml:space="preserve">, </w:t>
      </w:r>
      <w:r w:rsidR="00FF7EBC">
        <w:rPr>
          <w:color w:val="auto"/>
        </w:rPr>
        <w:t>подтвержд</w:t>
      </w:r>
      <w:r w:rsidR="00E3086F" w:rsidRPr="00B800D5">
        <w:rPr>
          <w:color w:val="auto"/>
        </w:rPr>
        <w:t>ают справедливость этого ре</w:t>
      </w:r>
      <w:r w:rsidR="00475681">
        <w:rPr>
          <w:color w:val="auto"/>
        </w:rPr>
        <w:t>ш</w:t>
      </w:r>
      <w:r w:rsidR="00E3086F" w:rsidRPr="00B800D5">
        <w:rPr>
          <w:color w:val="auto"/>
        </w:rPr>
        <w:t>ения.</w:t>
      </w:r>
      <w:r w:rsidR="00A37A57">
        <w:rPr>
          <w:color w:val="auto"/>
        </w:rPr>
        <w:t xml:space="preserve"> </w:t>
      </w:r>
      <w:r>
        <w:rPr>
          <w:color w:val="auto"/>
        </w:rPr>
        <w:t>П</w:t>
      </w:r>
      <w:r w:rsidR="00A37A57">
        <w:rPr>
          <w:color w:val="auto"/>
        </w:rPr>
        <w:t xml:space="preserve">редложено использовать </w:t>
      </w:r>
      <w:r w:rsidR="003C44C0">
        <w:rPr>
          <w:color w:val="auto"/>
        </w:rPr>
        <w:t xml:space="preserve">аналог </w:t>
      </w:r>
      <w:r w:rsidR="00A37A57">
        <w:rPr>
          <w:color w:val="auto"/>
          <w:lang w:val="en-US"/>
        </w:rPr>
        <w:t>NDVI</w:t>
      </w:r>
      <w:r w:rsidR="00A37A57" w:rsidRPr="00A37A57">
        <w:rPr>
          <w:color w:val="auto"/>
        </w:rPr>
        <w:t xml:space="preserve"> </w:t>
      </w:r>
      <w:r w:rsidR="00A37A57">
        <w:rPr>
          <w:color w:val="auto"/>
        </w:rPr>
        <w:t>на базе красного и зеленого каналов (</w:t>
      </w:r>
      <w:r w:rsidR="0037787E">
        <w:rPr>
          <w:color w:val="auto"/>
        </w:rPr>
        <w:t>13</w:t>
      </w:r>
      <w:r w:rsidR="00A37A57">
        <w:rPr>
          <w:color w:val="auto"/>
        </w:rPr>
        <w:t xml:space="preserve">), который также доказал свою работоспособность </w:t>
      </w:r>
      <w:r w:rsidR="00475681">
        <w:rPr>
          <w:color w:val="auto"/>
        </w:rPr>
        <w:t>(см.</w:t>
      </w:r>
      <w:r w:rsidR="00A37A57">
        <w:rPr>
          <w:color w:val="auto"/>
        </w:rPr>
        <w:t xml:space="preserve"> </w:t>
      </w:r>
      <w:r w:rsidR="004F66D2">
        <w:rPr>
          <w:color w:val="auto"/>
        </w:rPr>
        <w:t>П</w:t>
      </w:r>
      <w:r w:rsidR="00A37A57">
        <w:rPr>
          <w:color w:val="auto"/>
        </w:rPr>
        <w:t>риложени</w:t>
      </w:r>
      <w:r w:rsidR="00475681">
        <w:rPr>
          <w:color w:val="auto"/>
        </w:rPr>
        <w:t>я</w:t>
      </w:r>
      <w:r w:rsidR="00A37A57">
        <w:rPr>
          <w:color w:val="auto"/>
        </w:rPr>
        <w:t xml:space="preserve"> </w:t>
      </w:r>
      <w:r w:rsidR="00F716C6">
        <w:rPr>
          <w:color w:val="auto"/>
          <w:lang w:val="en-US"/>
        </w:rPr>
        <w:t>F</w:t>
      </w:r>
      <w:r w:rsidR="00A37A57" w:rsidRPr="00A37A57">
        <w:rPr>
          <w:color w:val="auto"/>
        </w:rPr>
        <w:t>-</w:t>
      </w:r>
      <w:r w:rsidR="00A37A57">
        <w:rPr>
          <w:color w:val="auto"/>
          <w:lang w:val="en-US"/>
        </w:rPr>
        <w:t>G</w:t>
      </w:r>
      <w:r w:rsidR="00475681">
        <w:rPr>
          <w:color w:val="auto"/>
        </w:rPr>
        <w:t>)</w:t>
      </w:r>
      <w:r w:rsidR="00A37A57" w:rsidRPr="00A37A57">
        <w:rPr>
          <w:color w:val="auto"/>
        </w:rPr>
        <w:t>.</w:t>
      </w:r>
    </w:p>
    <w:p w14:paraId="76A6CB0A" w14:textId="1964D700" w:rsidR="00E645EB" w:rsidRPr="00B800D5" w:rsidRDefault="00951022" w:rsidP="008F609D">
      <w:pPr>
        <w:pStyle w:val="ae"/>
        <w:rPr>
          <w:color w:val="auto"/>
        </w:rPr>
      </w:pPr>
      <w:r w:rsidRPr="00B800D5">
        <w:rPr>
          <w:color w:val="auto"/>
        </w:rPr>
        <w:lastRenderedPageBreak/>
        <w:t>В итоге лучшим</w:t>
      </w:r>
      <w:r w:rsidR="00FB0B75">
        <w:rPr>
          <w:color w:val="auto"/>
        </w:rPr>
        <w:t>и</w:t>
      </w:r>
      <w:r w:rsidRPr="00B800D5">
        <w:rPr>
          <w:color w:val="auto"/>
        </w:rPr>
        <w:t xml:space="preserve"> классификатор</w:t>
      </w:r>
      <w:r w:rsidR="003635CD">
        <w:rPr>
          <w:color w:val="auto"/>
        </w:rPr>
        <w:t>о</w:t>
      </w:r>
      <w:r w:rsidRPr="00B800D5">
        <w:rPr>
          <w:color w:val="auto"/>
        </w:rPr>
        <w:t>м оказал</w:t>
      </w:r>
      <w:r w:rsidR="00FF7EBC">
        <w:rPr>
          <w:color w:val="auto"/>
        </w:rPr>
        <w:t>ась</w:t>
      </w:r>
      <w:r w:rsidRPr="00B800D5">
        <w:rPr>
          <w:color w:val="auto"/>
        </w:rPr>
        <w:t xml:space="preserve"> </w:t>
      </w:r>
      <w:r w:rsidR="003635CD">
        <w:rPr>
          <w:color w:val="auto"/>
        </w:rPr>
        <w:t xml:space="preserve">обыкновенная нейронная сеть - </w:t>
      </w:r>
      <w:r w:rsidR="00FB0B75">
        <w:rPr>
          <w:color w:val="auto"/>
        </w:rPr>
        <w:t xml:space="preserve">одноуровневый </w:t>
      </w:r>
      <w:r w:rsidR="00FB0B75" w:rsidRPr="00FB0B75">
        <w:rPr>
          <w:color w:val="auto"/>
        </w:rPr>
        <w:t xml:space="preserve">персептрон </w:t>
      </w:r>
      <w:r w:rsidR="00FB0B75">
        <w:rPr>
          <w:color w:val="auto"/>
          <w:lang w:val="en-US"/>
        </w:rPr>
        <w:t>SLP</w:t>
      </w:r>
      <w:r w:rsidR="00110C15">
        <w:rPr>
          <w:color w:val="auto"/>
        </w:rPr>
        <w:t>,</w:t>
      </w:r>
      <w:r w:rsidR="00E645EB" w:rsidRPr="00B800D5">
        <w:rPr>
          <w:color w:val="auto"/>
        </w:rPr>
        <w:t xml:space="preserve"> </w:t>
      </w:r>
      <w:r w:rsidR="00E645EB" w:rsidRPr="00B800D5">
        <w:rPr>
          <w:color w:val="auto"/>
          <w:lang w:val="en-US"/>
        </w:rPr>
        <w:t>F</w:t>
      </w:r>
      <w:r w:rsidR="00E645EB" w:rsidRPr="00B800D5">
        <w:rPr>
          <w:color w:val="auto"/>
        </w:rPr>
        <w:noBreakHyphen/>
      </w:r>
      <w:r w:rsidR="00E645EB" w:rsidRPr="00B800D5">
        <w:rPr>
          <w:color w:val="auto"/>
          <w:lang w:val="en-US"/>
        </w:rPr>
        <w:t>score</w:t>
      </w:r>
      <w:r w:rsidR="00E645EB" w:rsidRPr="00B800D5">
        <w:rPr>
          <w:color w:val="auto"/>
        </w:rPr>
        <w:t xml:space="preserve"> котор</w:t>
      </w:r>
      <w:r w:rsidR="003635CD">
        <w:rPr>
          <w:color w:val="auto"/>
        </w:rPr>
        <w:t>ого</w:t>
      </w:r>
      <w:r w:rsidR="00110C15">
        <w:rPr>
          <w:color w:val="auto"/>
        </w:rPr>
        <w:t xml:space="preserve"> для признаков из красного канала </w:t>
      </w:r>
      <w:r w:rsidR="00E645EB" w:rsidRPr="00B800D5">
        <w:rPr>
          <w:color w:val="auto"/>
        </w:rPr>
        <w:t>состав</w:t>
      </w:r>
      <w:r w:rsidR="00110C15">
        <w:rPr>
          <w:color w:val="auto"/>
        </w:rPr>
        <w:t xml:space="preserve">ил 83%, для </w:t>
      </w:r>
      <w:r w:rsidR="00110C15">
        <w:rPr>
          <w:color w:val="auto"/>
          <w:lang w:val="en-US"/>
        </w:rPr>
        <w:t>NDVI</w:t>
      </w:r>
      <w:r w:rsidR="00110C15" w:rsidRPr="00110C15">
        <w:rPr>
          <w:color w:val="auto"/>
          <w:vertAlign w:val="subscript"/>
          <w:lang w:val="en-US"/>
        </w:rPr>
        <w:t>G</w:t>
      </w:r>
      <w:r w:rsidR="00110C15">
        <w:rPr>
          <w:color w:val="auto"/>
        </w:rPr>
        <w:t xml:space="preserve"> признаков 87%</w:t>
      </w:r>
      <w:r w:rsidR="006E6F17" w:rsidRPr="00B800D5">
        <w:rPr>
          <w:color w:val="auto"/>
        </w:rPr>
        <w:t xml:space="preserve">. </w:t>
      </w:r>
      <w:r w:rsidR="003635CD">
        <w:rPr>
          <w:color w:val="auto"/>
        </w:rPr>
        <w:t>Д</w:t>
      </w:r>
      <w:r w:rsidR="00E645EB" w:rsidRPr="00B800D5">
        <w:rPr>
          <w:color w:val="auto"/>
        </w:rPr>
        <w:t xml:space="preserve">ля достижения такой точности понадобился весь вектор признаков </w:t>
      </w:r>
      <w:r w:rsidR="00110C15">
        <w:rPr>
          <w:color w:val="auto"/>
          <w:lang w:val="en-US"/>
        </w:rPr>
        <w:t>AL</w:t>
      </w:r>
      <w:r w:rsidR="00C21326">
        <w:rPr>
          <w:color w:val="auto"/>
          <w:lang w:val="en-US"/>
        </w:rPr>
        <w:t>L</w:t>
      </w:r>
      <w:r w:rsidR="00C21326" w:rsidRPr="00C21326">
        <w:rPr>
          <w:color w:val="auto"/>
        </w:rPr>
        <w:t xml:space="preserve"> (</w:t>
      </w:r>
      <w:r w:rsidR="0037787E">
        <w:rPr>
          <w:color w:val="auto"/>
        </w:rPr>
        <w:t>9</w:t>
      </w:r>
      <w:r w:rsidR="00C21326" w:rsidRPr="00C21326">
        <w:rPr>
          <w:color w:val="auto"/>
        </w:rPr>
        <w:t>)</w:t>
      </w:r>
      <w:r w:rsidR="003C44C0">
        <w:rPr>
          <w:color w:val="auto"/>
        </w:rPr>
        <w:t xml:space="preserve"> с лидированием текстурных признаков группы </w:t>
      </w:r>
      <w:r w:rsidR="003C44C0">
        <w:rPr>
          <w:color w:val="auto"/>
          <w:lang w:val="en-US"/>
        </w:rPr>
        <w:t>GLCM</w:t>
      </w:r>
      <w:r w:rsidRPr="00B800D5">
        <w:rPr>
          <w:color w:val="auto"/>
        </w:rPr>
        <w:t>.</w:t>
      </w:r>
    </w:p>
    <w:p w14:paraId="7752BB01" w14:textId="11B5FAE6" w:rsidR="00076378" w:rsidRPr="00110C15" w:rsidRDefault="00076378" w:rsidP="00110C15">
      <w:pPr>
        <w:pStyle w:val="O"/>
      </w:pPr>
      <w:r w:rsidRPr="00110C15">
        <w:t>В</w:t>
      </w:r>
      <w:r w:rsidR="00110C15" w:rsidRPr="00110C15">
        <w:t xml:space="preserve">о второй части исследования </w:t>
      </w:r>
      <w:r w:rsidRPr="00110C15">
        <w:t xml:space="preserve">предлагается конструкция простого интерактивного модуля </w:t>
      </w:r>
      <w:r w:rsidR="00CA00D0" w:rsidRPr="00110C15">
        <w:t>объяснимого</w:t>
      </w:r>
      <w:r w:rsidRPr="00110C15">
        <w:t xml:space="preserve"> искусственного интеллекта (XAI) на основе однослойного персептрона SLP с N нейронами на скрытом слое. </w:t>
      </w:r>
      <w:r w:rsidR="00CA00D0" w:rsidRPr="00110C15">
        <w:t>Эт</w:t>
      </w:r>
      <w:r w:rsidR="001320A4" w:rsidRPr="00110C15">
        <w:t>от</w:t>
      </w:r>
      <w:r w:rsidR="00CA00D0" w:rsidRPr="00110C15">
        <w:t xml:space="preserve"> б</w:t>
      </w:r>
      <w:r w:rsidRPr="00110C15">
        <w:t>лок реализован в двух вариантах: как классификатор SLP</w:t>
      </w:r>
      <w:r w:rsidRPr="00C21326">
        <w:rPr>
          <w:vertAlign w:val="subscript"/>
        </w:rPr>
        <w:t>C</w:t>
      </w:r>
      <w:r w:rsidRPr="00110C15">
        <w:t>(N) и как регрессор SLP</w:t>
      </w:r>
      <w:r w:rsidRPr="00C21326">
        <w:rPr>
          <w:vertAlign w:val="subscript"/>
        </w:rPr>
        <w:t>R</w:t>
      </w:r>
      <w:r w:rsidRPr="00110C15">
        <w:t xml:space="preserve">(N), оснащенный средствами анализа и визуализации. Эти блоки ориентированы на обработку </w:t>
      </w:r>
      <w:r w:rsidR="004C753F">
        <w:t xml:space="preserve">признаков </w:t>
      </w:r>
      <w:r w:rsidRPr="00110C15">
        <w:t xml:space="preserve">изображений, </w:t>
      </w:r>
      <w:r w:rsidR="004C753F">
        <w:t xml:space="preserve">а </w:t>
      </w:r>
      <w:r w:rsidRPr="00110C15">
        <w:t xml:space="preserve">не </w:t>
      </w:r>
      <w:r w:rsidR="001320A4" w:rsidRPr="00110C15">
        <w:t xml:space="preserve">изображений </w:t>
      </w:r>
      <w:r w:rsidR="004C753F">
        <w:t>непосредственно</w:t>
      </w:r>
      <w:r w:rsidRPr="00110C15">
        <w:t>. Каждое изображение должно быть представлено вектором признаков, состоящим из результатов обработки изображения с помощью ряда общих и</w:t>
      </w:r>
      <w:r w:rsidR="001320A4" w:rsidRPr="00110C15">
        <w:t>/</w:t>
      </w:r>
      <w:r w:rsidRPr="00110C15">
        <w:t xml:space="preserve">или проблемно-ориентированных методов. В </w:t>
      </w:r>
      <w:r w:rsidR="00110C15" w:rsidRPr="00110C15">
        <w:t>данной</w:t>
      </w:r>
      <w:r w:rsidRPr="00110C15">
        <w:t xml:space="preserve"> работе общие методы представлены параметрами групп STAT и HIST, </w:t>
      </w:r>
      <w:r w:rsidR="004C753F">
        <w:t xml:space="preserve">а </w:t>
      </w:r>
      <w:r w:rsidRPr="00110C15">
        <w:t>проблемно-ориентированные представлены группой GLCM.</w:t>
      </w:r>
      <w:r w:rsidR="00D730FA">
        <w:t xml:space="preserve"> Экстрак</w:t>
      </w:r>
      <w:r w:rsidR="000951A5">
        <w:t>ция</w:t>
      </w:r>
      <w:r w:rsidR="00D730FA">
        <w:t xml:space="preserve"> вектора признаков из изображений датасета реализован</w:t>
      </w:r>
      <w:r w:rsidR="000951A5">
        <w:t>а</w:t>
      </w:r>
      <w:r w:rsidR="00D730FA">
        <w:t xml:space="preserve"> </w:t>
      </w:r>
      <w:r w:rsidR="000951A5">
        <w:t xml:space="preserve">в режиме </w:t>
      </w:r>
      <w:r w:rsidR="00D730FA">
        <w:t>параллел</w:t>
      </w:r>
      <w:r w:rsidR="000951A5">
        <w:t>ьных</w:t>
      </w:r>
      <w:r w:rsidR="00D730FA">
        <w:t xml:space="preserve"> вычислений.</w:t>
      </w:r>
    </w:p>
    <w:p w14:paraId="344893D6" w14:textId="57C6FE4E" w:rsidR="00131101" w:rsidRPr="00096303" w:rsidRDefault="00076378" w:rsidP="00131101">
      <w:pPr>
        <w:pStyle w:val="O"/>
      </w:pPr>
      <w:r w:rsidRPr="00110C15">
        <w:t xml:space="preserve">Использование вектора признаков вместо самого изображения дает сразу </w:t>
      </w:r>
      <w:r w:rsidR="003635CD">
        <w:t>7</w:t>
      </w:r>
      <w:r w:rsidRPr="00110C15">
        <w:t xml:space="preserve"> XA</w:t>
      </w:r>
      <w:r w:rsidR="00061C67">
        <w:rPr>
          <w:lang w:val="en-US"/>
        </w:rPr>
        <w:t>I</w:t>
      </w:r>
      <w:r w:rsidR="00131101">
        <w:noBreakHyphen/>
      </w:r>
      <w:r w:rsidRPr="00110C15">
        <w:t xml:space="preserve">преимуществ: </w:t>
      </w:r>
      <w:r w:rsidR="00131101">
        <w:t>1) простота</w:t>
      </w:r>
      <w:r w:rsidR="00131101" w:rsidRPr="001859F1">
        <w:t>;</w:t>
      </w:r>
      <w:r w:rsidR="00131101">
        <w:t xml:space="preserve"> </w:t>
      </w:r>
      <w:r w:rsidR="00131101" w:rsidRPr="00110C15">
        <w:t xml:space="preserve">2) резкое уменьшение количества параметров модели; </w:t>
      </w:r>
      <w:r w:rsidR="00131101">
        <w:t>3</w:t>
      </w:r>
      <w:r w:rsidR="00131101" w:rsidRPr="00A53188">
        <w:t>) объяснимые</w:t>
      </w:r>
      <w:r w:rsidR="00131101">
        <w:t xml:space="preserve"> </w:t>
      </w:r>
      <w:r w:rsidR="00131101" w:rsidRPr="00110C15">
        <w:t xml:space="preserve">(связанные с методом предварительной обработки) </w:t>
      </w:r>
      <w:r w:rsidR="00131101" w:rsidRPr="00A53188">
        <w:t xml:space="preserve">и сгруппированные признаки на входе в блок; </w:t>
      </w:r>
      <w:r w:rsidR="00131101">
        <w:t>4</w:t>
      </w:r>
      <w:r w:rsidR="00131101" w:rsidRPr="00A53188">
        <w:t>)</w:t>
      </w:r>
      <w:r w:rsidR="003635CD">
        <w:t xml:space="preserve"> интерпретация узлов сети как семантических понятий и </w:t>
      </w:r>
      <w:r w:rsidR="00131101" w:rsidRPr="00A53188">
        <w:t>возможность сравнительного исследования и оптимизации эффективности</w:t>
      </w:r>
      <w:r w:rsidR="00131101">
        <w:t xml:space="preserve"> модели</w:t>
      </w:r>
      <w:r w:rsidR="00131101" w:rsidRPr="00A53188">
        <w:t xml:space="preserve"> на уровне групп</w:t>
      </w:r>
      <w:r w:rsidR="003635CD">
        <w:t xml:space="preserve"> признаков</w:t>
      </w:r>
      <w:r w:rsidR="00131101" w:rsidRPr="00A53188">
        <w:t xml:space="preserve"> и индивидуальных </w:t>
      </w:r>
      <w:r w:rsidR="004C753F">
        <w:t>признаков</w:t>
      </w:r>
      <w:r w:rsidR="00131101" w:rsidRPr="00A53188">
        <w:t>;</w:t>
      </w:r>
      <w:r w:rsidR="00131101">
        <w:t xml:space="preserve"> 5</w:t>
      </w:r>
      <w:r w:rsidR="00131101" w:rsidRPr="00A53188">
        <w:t xml:space="preserve">) </w:t>
      </w:r>
      <w:r w:rsidR="002A5229">
        <w:t>интерактивность за счет быстрого обучения (от долей до единиц секунд);</w:t>
      </w:r>
      <w:r w:rsidR="003635CD">
        <w:t xml:space="preserve"> 6) возможность </w:t>
      </w:r>
      <w:proofErr w:type="spellStart"/>
      <w:r w:rsidR="003635CD">
        <w:t>неитеративной</w:t>
      </w:r>
      <w:proofErr w:type="spellEnd"/>
      <w:r w:rsidR="003635CD">
        <w:t xml:space="preserve"> коррекции ошибок</w:t>
      </w:r>
      <w:r w:rsidR="00131101" w:rsidRPr="00A53188">
        <w:t>;</w:t>
      </w:r>
      <w:r w:rsidR="00131101">
        <w:t xml:space="preserve"> </w:t>
      </w:r>
      <w:r w:rsidR="003635CD">
        <w:t>7</w:t>
      </w:r>
      <w:r w:rsidR="00131101" w:rsidRPr="00A53188">
        <w:t xml:space="preserve">) возможность использования блока в качестве </w:t>
      </w:r>
      <w:r w:rsidR="004C753F">
        <w:t xml:space="preserve">целевого </w:t>
      </w:r>
      <w:r w:rsidR="004C753F" w:rsidRPr="00742E69">
        <w:t>(</w:t>
      </w:r>
      <w:r w:rsidR="004C753F">
        <w:rPr>
          <w:lang w:val="en-US"/>
        </w:rPr>
        <w:t>target</w:t>
      </w:r>
      <w:r w:rsidR="004C753F" w:rsidRPr="00742E69">
        <w:t xml:space="preserve">) </w:t>
      </w:r>
      <w:r w:rsidR="00131101" w:rsidRPr="00A53188">
        <w:t>корректора</w:t>
      </w:r>
      <w:r w:rsidR="00E77FAB">
        <w:t xml:space="preserve">, при необходимости </w:t>
      </w:r>
      <w:proofErr w:type="spellStart"/>
      <w:r w:rsidR="00E77FAB">
        <w:t>донастраиваемого</w:t>
      </w:r>
      <w:proofErr w:type="spellEnd"/>
      <w:r w:rsidR="00E77FAB">
        <w:t xml:space="preserve"> на прикладную задачу дополнительными группами специальных признаков</w:t>
      </w:r>
      <w:r w:rsidR="00131101" w:rsidRPr="00A53188">
        <w:t xml:space="preserve">. </w:t>
      </w:r>
    </w:p>
    <w:p w14:paraId="469972C9" w14:textId="5EC352D3" w:rsidR="00E77FAB" w:rsidRDefault="00110C15" w:rsidP="00110C15">
      <w:pPr>
        <w:pStyle w:val="O"/>
      </w:pPr>
      <w:r>
        <w:t>Предложенная</w:t>
      </w:r>
      <w:r w:rsidRPr="00110C15">
        <w:t xml:space="preserve"> конструкция классификатора и регрессора на основе SLP доказала свою эффективность и надежность в раннем обнаружении засухи пшеницы</w:t>
      </w:r>
      <w:r w:rsidR="00D730FA">
        <w:t>, а также</w:t>
      </w:r>
      <w:r w:rsidRPr="00110C15">
        <w:t xml:space="preserve"> может быть рекомендована в качестве универсальных XAI-</w:t>
      </w:r>
      <w:r>
        <w:t>блоков</w:t>
      </w:r>
      <w:r w:rsidRPr="00110C15">
        <w:t>.</w:t>
      </w:r>
      <w:r w:rsidR="004C753F" w:rsidRPr="004C753F">
        <w:t xml:space="preserve"> </w:t>
      </w:r>
    </w:p>
    <w:p w14:paraId="253A3ACE" w14:textId="59DE1139" w:rsidR="00110C15" w:rsidRPr="00110C15" w:rsidRDefault="004C753F" w:rsidP="00110C15">
      <w:pPr>
        <w:pStyle w:val="O"/>
      </w:pPr>
      <w:r>
        <w:t xml:space="preserve">Результаты работы использованы в </w:t>
      </w:r>
      <w:r w:rsidR="007325B2">
        <w:t>комплексном научном проекте ННГУ</w:t>
      </w:r>
      <w:r>
        <w:t xml:space="preserve"> по объяснимому искусственному интеллекту (</w:t>
      </w:r>
      <w:r>
        <w:rPr>
          <w:lang w:val="en-US"/>
        </w:rPr>
        <w:t>XAI</w:t>
      </w:r>
      <w:r w:rsidRPr="00742E69">
        <w:t>)</w:t>
      </w:r>
      <w:r>
        <w:t>,</w:t>
      </w:r>
      <w:r w:rsidR="00E77FAB">
        <w:t xml:space="preserve"> выполня</w:t>
      </w:r>
      <w:r w:rsidR="00742E69">
        <w:t>е</w:t>
      </w:r>
      <w:r w:rsidR="00E77FAB">
        <w:t>мом под руководством</w:t>
      </w:r>
      <w:r>
        <w:t xml:space="preserve"> </w:t>
      </w:r>
      <w:proofErr w:type="spellStart"/>
      <w:r w:rsidR="007325B2">
        <w:t>А.Н.Горбаня</w:t>
      </w:r>
      <w:proofErr w:type="spellEnd"/>
      <w:r w:rsidR="007325B2">
        <w:t>. По</w:t>
      </w:r>
      <w:r w:rsidR="00E77FAB">
        <w:t xml:space="preserve"> результатам данной работы по</w:t>
      </w:r>
      <w:r w:rsidR="007325B2">
        <w:t xml:space="preserve">дготовлена и принята для публикации на международной конференции </w:t>
      </w:r>
      <w:r w:rsidR="00E77FAB">
        <w:t xml:space="preserve">уровня </w:t>
      </w:r>
      <w:r w:rsidR="00E77FAB">
        <w:rPr>
          <w:lang w:val="en-US"/>
        </w:rPr>
        <w:t>Q</w:t>
      </w:r>
      <w:r w:rsidR="00E77FAB" w:rsidRPr="0020013D">
        <w:t>2</w:t>
      </w:r>
      <w:r w:rsidR="001D0BFC">
        <w:t>,</w:t>
      </w:r>
      <w:r w:rsidR="00E77FAB" w:rsidRPr="007325B2">
        <w:t xml:space="preserve"> </w:t>
      </w:r>
      <w:r w:rsidR="007325B2">
        <w:rPr>
          <w:lang w:val="en-US"/>
        </w:rPr>
        <w:t>IJCNN</w:t>
      </w:r>
      <w:r w:rsidR="007325B2" w:rsidRPr="00742E69">
        <w:t>-2021</w:t>
      </w:r>
      <w:r w:rsidR="00E77FAB">
        <w:t xml:space="preserve"> (</w:t>
      </w:r>
      <w:r w:rsidR="00E77FAB" w:rsidRPr="00E77FAB">
        <w:t xml:space="preserve">18-21 </w:t>
      </w:r>
      <w:proofErr w:type="spellStart"/>
      <w:r w:rsidR="00E77FAB" w:rsidRPr="00E77FAB">
        <w:t>July</w:t>
      </w:r>
      <w:proofErr w:type="spellEnd"/>
      <w:r w:rsidR="00E77FAB" w:rsidRPr="00E77FAB">
        <w:t xml:space="preserve"> 2021</w:t>
      </w:r>
      <w:r w:rsidR="00E77FAB">
        <w:t>)</w:t>
      </w:r>
      <w:r w:rsidR="001D0BFC">
        <w:t>,</w:t>
      </w:r>
      <w:r w:rsidR="007325B2" w:rsidRPr="00742E69">
        <w:t xml:space="preserve"> </w:t>
      </w:r>
      <w:r w:rsidR="007325B2">
        <w:t>статья</w:t>
      </w:r>
      <w:r w:rsidR="007325B2" w:rsidRPr="00110C15" w:rsidDel="004C753F">
        <w:t xml:space="preserve"> </w:t>
      </w:r>
      <w:r w:rsidR="00E77FAB">
        <w:t>«</w:t>
      </w:r>
      <w:r w:rsidR="00E77FAB" w:rsidRPr="00E77FAB">
        <w:t xml:space="preserve">Study </w:t>
      </w:r>
      <w:proofErr w:type="spellStart"/>
      <w:r w:rsidR="00E77FAB" w:rsidRPr="00E77FAB">
        <w:t>of</w:t>
      </w:r>
      <w:proofErr w:type="spellEnd"/>
      <w:r w:rsidR="00E77FAB" w:rsidRPr="00E77FAB">
        <w:t xml:space="preserve"> XAI-</w:t>
      </w:r>
      <w:proofErr w:type="spellStart"/>
      <w:r w:rsidR="00E77FAB" w:rsidRPr="00E77FAB">
        <w:t>capabilities</w:t>
      </w:r>
      <w:proofErr w:type="spellEnd"/>
      <w:r w:rsidR="00E77FAB" w:rsidRPr="00E77FAB">
        <w:t xml:space="preserve"> </w:t>
      </w:r>
      <w:proofErr w:type="spellStart"/>
      <w:r w:rsidR="00E77FAB" w:rsidRPr="00E77FAB">
        <w:t>for</w:t>
      </w:r>
      <w:proofErr w:type="spellEnd"/>
      <w:r w:rsidR="00E77FAB" w:rsidRPr="00E77FAB">
        <w:t xml:space="preserve"> </w:t>
      </w:r>
      <w:proofErr w:type="spellStart"/>
      <w:r w:rsidR="00E77FAB" w:rsidRPr="00E77FAB">
        <w:t>early</w:t>
      </w:r>
      <w:proofErr w:type="spellEnd"/>
      <w:r w:rsidR="00E77FAB" w:rsidRPr="00E77FAB">
        <w:t xml:space="preserve"> </w:t>
      </w:r>
      <w:proofErr w:type="spellStart"/>
      <w:r w:rsidR="00E77FAB" w:rsidRPr="00E77FAB">
        <w:t>diagnosis</w:t>
      </w:r>
      <w:proofErr w:type="spellEnd"/>
      <w:r w:rsidR="00E77FAB" w:rsidRPr="00E77FAB">
        <w:t xml:space="preserve"> </w:t>
      </w:r>
      <w:proofErr w:type="spellStart"/>
      <w:r w:rsidR="00E77FAB" w:rsidRPr="00E77FAB">
        <w:t>of</w:t>
      </w:r>
      <w:proofErr w:type="spellEnd"/>
      <w:r w:rsidR="00E77FAB" w:rsidRPr="00E77FAB">
        <w:t xml:space="preserve"> </w:t>
      </w:r>
      <w:proofErr w:type="spellStart"/>
      <w:r w:rsidR="00E77FAB" w:rsidRPr="00E77FAB">
        <w:t>plant</w:t>
      </w:r>
      <w:proofErr w:type="spellEnd"/>
      <w:r w:rsidR="00E77FAB" w:rsidRPr="00E77FAB">
        <w:t xml:space="preserve"> </w:t>
      </w:r>
      <w:proofErr w:type="spellStart"/>
      <w:r w:rsidR="00E77FAB" w:rsidRPr="00E77FAB">
        <w:t>drought</w:t>
      </w:r>
      <w:proofErr w:type="spellEnd"/>
      <w:r w:rsidR="00E77FAB">
        <w:t>».</w:t>
      </w:r>
    </w:p>
    <w:p w14:paraId="19A110EE" w14:textId="77777777" w:rsidR="00110C15" w:rsidRPr="00B800D5" w:rsidRDefault="00110C15" w:rsidP="00076378">
      <w:pPr>
        <w:pStyle w:val="ae"/>
        <w:rPr>
          <w:color w:val="auto"/>
        </w:rPr>
      </w:pPr>
    </w:p>
    <w:p w14:paraId="5AE3FBD7" w14:textId="3E802D63" w:rsidR="0065051E" w:rsidRPr="00DB2DEF" w:rsidRDefault="00545216" w:rsidP="003A3905">
      <w:pPr>
        <w:pStyle w:val="14"/>
        <w:numPr>
          <w:ilvl w:val="0"/>
          <w:numId w:val="1"/>
        </w:numPr>
        <w:ind w:left="0" w:firstLine="0"/>
      </w:pPr>
      <w:bookmarkStart w:id="254" w:name="_Toc74818574"/>
      <w:r w:rsidRPr="00DB2DEF">
        <w:lastRenderedPageBreak/>
        <w:t>Список литературы</w:t>
      </w:r>
      <w:bookmarkEnd w:id="254"/>
    </w:p>
    <w:p w14:paraId="08489D64" w14:textId="26900AD6" w:rsidR="00545216" w:rsidRPr="00DB2DEF" w:rsidRDefault="00545216" w:rsidP="00FB7933">
      <w:pPr>
        <w:pStyle w:val="O"/>
        <w:numPr>
          <w:ilvl w:val="0"/>
          <w:numId w:val="2"/>
        </w:numPr>
        <w:rPr>
          <w:color w:val="auto"/>
          <w:lang w:val="en-US"/>
        </w:rPr>
      </w:pPr>
      <w:r w:rsidRPr="00DB2DEF">
        <w:rPr>
          <w:color w:val="auto"/>
          <w:lang w:val="en-US"/>
        </w:rPr>
        <w:t xml:space="preserve">S. </w:t>
      </w:r>
      <w:proofErr w:type="spellStart"/>
      <w:r w:rsidRPr="00DB2DEF">
        <w:rPr>
          <w:color w:val="auto"/>
          <w:lang w:val="en-US"/>
        </w:rPr>
        <w:t>Chakrabortya</w:t>
      </w:r>
      <w:proofErr w:type="spellEnd"/>
      <w:r w:rsidRPr="00DB2DEF">
        <w:rPr>
          <w:color w:val="auto"/>
          <w:lang w:val="en-US"/>
        </w:rPr>
        <w:t>, A.C. Newton, “Climate change, plant diseases and food security: an overview”</w:t>
      </w:r>
      <w:r w:rsidR="00A42C93" w:rsidRPr="00DB2DEF">
        <w:rPr>
          <w:color w:val="auto"/>
          <w:lang w:val="en-US"/>
        </w:rPr>
        <w:t>,</w:t>
      </w:r>
      <w:r w:rsidRPr="00DB2DEF">
        <w:rPr>
          <w:color w:val="auto"/>
          <w:lang w:val="en-US"/>
        </w:rPr>
        <w:t xml:space="preserve"> Plant Pathology (2011), Vol. 60, Issue 1, pp 2–14, </w:t>
      </w:r>
      <w:proofErr w:type="spellStart"/>
      <w:r w:rsidRPr="00DB2DEF">
        <w:rPr>
          <w:color w:val="auto"/>
          <w:lang w:val="en-US"/>
        </w:rPr>
        <w:t>doi</w:t>
      </w:r>
      <w:proofErr w:type="spellEnd"/>
      <w:r w:rsidRPr="00DB2DEF">
        <w:rPr>
          <w:color w:val="auto"/>
          <w:lang w:val="en-US"/>
        </w:rPr>
        <w:t>: 10.1111/j.1365-3059.2010.</w:t>
      </w:r>
      <w:proofErr w:type="gramStart"/>
      <w:r w:rsidRPr="00DB2DEF">
        <w:rPr>
          <w:color w:val="auto"/>
          <w:lang w:val="en-US"/>
        </w:rPr>
        <w:t>02411.x.</w:t>
      </w:r>
      <w:proofErr w:type="gramEnd"/>
    </w:p>
    <w:p w14:paraId="076A5FB3" w14:textId="282BD43B" w:rsidR="00545216" w:rsidRDefault="00545216" w:rsidP="00FB7933">
      <w:pPr>
        <w:pStyle w:val="O"/>
        <w:numPr>
          <w:ilvl w:val="0"/>
          <w:numId w:val="2"/>
        </w:numPr>
        <w:rPr>
          <w:color w:val="auto"/>
          <w:lang w:val="en-US"/>
        </w:rPr>
      </w:pPr>
      <w:r w:rsidRPr="00DB2DEF">
        <w:rPr>
          <w:color w:val="auto"/>
          <w:lang w:val="en-US"/>
        </w:rPr>
        <w:t>United Nations, Department of Economic and Social Affairs, Population Division (</w:t>
      </w:r>
      <w:r w:rsidRPr="00B458CB">
        <w:rPr>
          <w:b/>
          <w:color w:val="auto"/>
          <w:lang w:val="en-US"/>
        </w:rPr>
        <w:t>2019</w:t>
      </w:r>
      <w:r w:rsidRPr="00DB2DEF">
        <w:rPr>
          <w:color w:val="auto"/>
          <w:lang w:val="en-US"/>
        </w:rPr>
        <w:t xml:space="preserve">). World Population Prospects </w:t>
      </w:r>
      <w:r w:rsidRPr="000A5229">
        <w:rPr>
          <w:b/>
          <w:color w:val="auto"/>
          <w:lang w:val="en-US"/>
        </w:rPr>
        <w:t>2019</w:t>
      </w:r>
      <w:r w:rsidRPr="00DB2DEF">
        <w:rPr>
          <w:color w:val="auto"/>
          <w:lang w:val="en-US"/>
        </w:rPr>
        <w:t xml:space="preserve">: Highlights (ST/ESA/SER.A/423). </w:t>
      </w:r>
    </w:p>
    <w:p w14:paraId="3479B3B3" w14:textId="3D0DE4DB" w:rsidR="003A4DB8" w:rsidRPr="003A4DB8" w:rsidRDefault="003A4DB8" w:rsidP="00FB7933">
      <w:pPr>
        <w:pStyle w:val="O"/>
        <w:numPr>
          <w:ilvl w:val="0"/>
          <w:numId w:val="2"/>
        </w:numPr>
        <w:rPr>
          <w:color w:val="auto"/>
          <w:lang w:val="en-US"/>
        </w:rPr>
      </w:pPr>
      <w:r w:rsidRPr="003A4DB8">
        <w:rPr>
          <w:lang w:val="en-US"/>
        </w:rPr>
        <w:t xml:space="preserve">A.-K. </w:t>
      </w:r>
      <w:proofErr w:type="spellStart"/>
      <w:r w:rsidRPr="003A4DB8">
        <w:rPr>
          <w:lang w:val="en-US"/>
        </w:rPr>
        <w:t>Mahlein</w:t>
      </w:r>
      <w:proofErr w:type="spellEnd"/>
      <w:r w:rsidRPr="003A4DB8">
        <w:rPr>
          <w:lang w:val="en-US"/>
        </w:rPr>
        <w:t xml:space="preserve"> et al. “Development of spectral indices for detecting and identifying plant diseases” / Remote Sensing of Environment 128, 2013, pp. 21–30</w:t>
      </w:r>
    </w:p>
    <w:p w14:paraId="59116971" w14:textId="3B981922" w:rsidR="003A4DB8" w:rsidRPr="003A4DB8" w:rsidRDefault="003A4DB8" w:rsidP="00FB7933">
      <w:pPr>
        <w:pStyle w:val="O"/>
        <w:numPr>
          <w:ilvl w:val="0"/>
          <w:numId w:val="2"/>
        </w:numPr>
        <w:rPr>
          <w:color w:val="auto"/>
          <w:lang w:val="en-US"/>
        </w:rPr>
      </w:pPr>
      <w:r w:rsidRPr="003A4DB8">
        <w:rPr>
          <w:lang w:val="en-US"/>
        </w:rPr>
        <w:t xml:space="preserve">K.P. </w:t>
      </w:r>
      <w:proofErr w:type="spellStart"/>
      <w:r w:rsidRPr="003A4DB8">
        <w:rPr>
          <w:lang w:val="en-US"/>
        </w:rPr>
        <w:t>Ferentinos</w:t>
      </w:r>
      <w:proofErr w:type="spellEnd"/>
      <w:r w:rsidRPr="003A4DB8">
        <w:rPr>
          <w:lang w:val="en-US"/>
        </w:rPr>
        <w:t xml:space="preserve">, “Deep learning models for plant disease detection and diagnosis”. </w:t>
      </w:r>
      <w:r>
        <w:t xml:space="preserve">Computers </w:t>
      </w:r>
      <w:proofErr w:type="spellStart"/>
      <w:r>
        <w:t>and</w:t>
      </w:r>
      <w:proofErr w:type="spellEnd"/>
      <w:r>
        <w:t xml:space="preserve"> Electronics in </w:t>
      </w:r>
      <w:proofErr w:type="spellStart"/>
      <w:r>
        <w:t>Agriculture</w:t>
      </w:r>
      <w:proofErr w:type="spellEnd"/>
      <w:r>
        <w:t xml:space="preserve"> 145, </w:t>
      </w:r>
      <w:r w:rsidRPr="000A5229">
        <w:rPr>
          <w:b/>
        </w:rPr>
        <w:t>2018</w:t>
      </w:r>
      <w:r>
        <w:t xml:space="preserve">, </w:t>
      </w:r>
      <w:proofErr w:type="spellStart"/>
      <w:r>
        <w:t>pp</w:t>
      </w:r>
      <w:proofErr w:type="spellEnd"/>
      <w:r>
        <w:t>. 311– 318</w:t>
      </w:r>
    </w:p>
    <w:p w14:paraId="08B01959" w14:textId="77777777" w:rsidR="003A4DB8" w:rsidRPr="003A4DB8" w:rsidRDefault="003A4DB8" w:rsidP="00FB7933">
      <w:pPr>
        <w:pStyle w:val="O"/>
        <w:numPr>
          <w:ilvl w:val="0"/>
          <w:numId w:val="2"/>
        </w:numPr>
        <w:rPr>
          <w:color w:val="auto"/>
          <w:lang w:val="en-US"/>
        </w:rPr>
      </w:pPr>
      <w:r w:rsidRPr="003A4DB8">
        <w:rPr>
          <w:lang w:val="en-US"/>
        </w:rPr>
        <w:t xml:space="preserve">K. Jha, A. Doshi, P. Patel, M. Shah. “A comprehensive review on automation in agriculture using artificial intelligence” / Artificial Intelligence in Agriculture, vol.2, June </w:t>
      </w:r>
      <w:r w:rsidRPr="000A5229">
        <w:rPr>
          <w:b/>
          <w:lang w:val="en-US"/>
        </w:rPr>
        <w:t>2019</w:t>
      </w:r>
      <w:r w:rsidRPr="003A4DB8">
        <w:rPr>
          <w:lang w:val="en-US"/>
        </w:rPr>
        <w:t>, pp. 1-12. DOI 10.1016/j.aiia.2019.05.004</w:t>
      </w:r>
    </w:p>
    <w:p w14:paraId="62F54005" w14:textId="77777777" w:rsidR="003A4DB8" w:rsidRPr="003A4DB8" w:rsidRDefault="003A4DB8" w:rsidP="00FB7933">
      <w:pPr>
        <w:pStyle w:val="O"/>
        <w:numPr>
          <w:ilvl w:val="0"/>
          <w:numId w:val="2"/>
        </w:numPr>
        <w:rPr>
          <w:color w:val="auto"/>
          <w:lang w:val="en-US"/>
        </w:rPr>
      </w:pPr>
      <w:r w:rsidRPr="003A4DB8">
        <w:rPr>
          <w:lang w:val="en-US"/>
        </w:rPr>
        <w:t xml:space="preserve">Tanha </w:t>
      </w:r>
      <w:proofErr w:type="spellStart"/>
      <w:r w:rsidRPr="003A4DB8">
        <w:rPr>
          <w:lang w:val="en-US"/>
        </w:rPr>
        <w:t>Talaviya</w:t>
      </w:r>
      <w:proofErr w:type="spellEnd"/>
      <w:r w:rsidRPr="003A4DB8">
        <w:rPr>
          <w:lang w:val="en-US"/>
        </w:rPr>
        <w:t xml:space="preserve"> et al. “Implementation of artificial intelligence in agriculture for </w:t>
      </w:r>
      <w:proofErr w:type="spellStart"/>
      <w:r w:rsidRPr="003A4DB8">
        <w:rPr>
          <w:lang w:val="en-US"/>
        </w:rPr>
        <w:t>optimisation</w:t>
      </w:r>
      <w:proofErr w:type="spellEnd"/>
      <w:r w:rsidRPr="003A4DB8">
        <w:rPr>
          <w:lang w:val="en-US"/>
        </w:rPr>
        <w:t xml:space="preserve"> of irrigation and application of pesticides and herbicides” / Artificial Intelligence in Agriculture, vol.4, </w:t>
      </w:r>
      <w:r w:rsidRPr="00B458CB">
        <w:rPr>
          <w:b/>
          <w:lang w:val="en-US"/>
        </w:rPr>
        <w:t>2020</w:t>
      </w:r>
      <w:r w:rsidRPr="003A4DB8">
        <w:rPr>
          <w:lang w:val="en-US"/>
        </w:rPr>
        <w:t>, pp. 58-73. DOI 10.1016/j.aiia.2020.04.002</w:t>
      </w:r>
    </w:p>
    <w:p w14:paraId="4B3B600A" w14:textId="7192C353" w:rsidR="003A4DB8" w:rsidRDefault="003A4DB8" w:rsidP="00340BF4">
      <w:pPr>
        <w:pStyle w:val="O"/>
        <w:numPr>
          <w:ilvl w:val="0"/>
          <w:numId w:val="2"/>
        </w:numPr>
        <w:rPr>
          <w:color w:val="auto"/>
          <w:lang w:val="en-US"/>
        </w:rPr>
      </w:pPr>
      <w:r w:rsidRPr="003A4DB8">
        <w:rPr>
          <w:lang w:val="en-US"/>
        </w:rPr>
        <w:t xml:space="preserve">Misbah Pathan et al. “Artificial cognition for applications in smart agriculture: A comprehensive review” / Artificial Intelligence in Agriculture, vol. 4, </w:t>
      </w:r>
      <w:r w:rsidRPr="00B458CB">
        <w:rPr>
          <w:b/>
          <w:lang w:val="en-US"/>
        </w:rPr>
        <w:t>2020</w:t>
      </w:r>
      <w:r w:rsidRPr="003A4DB8">
        <w:rPr>
          <w:lang w:val="en-US"/>
        </w:rPr>
        <w:t xml:space="preserve">, pp.81-95. </w:t>
      </w:r>
      <w:r w:rsidRPr="0092074B">
        <w:rPr>
          <w:lang w:val="en-US"/>
        </w:rPr>
        <w:t>DOI 10.1016/j.aiia.2020.06.001</w:t>
      </w:r>
    </w:p>
    <w:p w14:paraId="2F9BEA76" w14:textId="77777777" w:rsidR="007841A4" w:rsidRDefault="007841A4" w:rsidP="007841A4">
      <w:pPr>
        <w:pStyle w:val="O"/>
        <w:numPr>
          <w:ilvl w:val="0"/>
          <w:numId w:val="2"/>
        </w:numPr>
        <w:rPr>
          <w:color w:val="auto"/>
          <w:lang w:val="en-US"/>
        </w:rPr>
      </w:pPr>
      <w:r w:rsidRPr="007841A4">
        <w:rPr>
          <w:lang w:val="en-US"/>
        </w:rPr>
        <w:t xml:space="preserve">R. M. Haralick, K. Shanmugam, and I. Dinstein, ‘‘Textural features for image classification,’’ IEEE Trans. Syst., Man, </w:t>
      </w:r>
      <w:proofErr w:type="spellStart"/>
      <w:r w:rsidRPr="007841A4">
        <w:rPr>
          <w:lang w:val="en-US"/>
        </w:rPr>
        <w:t>Cybern</w:t>
      </w:r>
      <w:proofErr w:type="spellEnd"/>
      <w:r w:rsidRPr="007841A4">
        <w:rPr>
          <w:lang w:val="en-US"/>
        </w:rPr>
        <w:t xml:space="preserve">., vol. SMC-3, no. 6, pp. 610–621, Nov. </w:t>
      </w:r>
      <w:r w:rsidRPr="000A5229">
        <w:rPr>
          <w:b/>
          <w:lang w:val="en-US"/>
        </w:rPr>
        <w:t>1973</w:t>
      </w:r>
      <w:r w:rsidRPr="007841A4">
        <w:rPr>
          <w:lang w:val="en-US"/>
        </w:rPr>
        <w:t xml:space="preserve">. </w:t>
      </w:r>
    </w:p>
    <w:p w14:paraId="42134D74" w14:textId="2DF73A24" w:rsidR="00045970" w:rsidDel="00742E69" w:rsidRDefault="007841A4" w:rsidP="00742E69">
      <w:pPr>
        <w:pStyle w:val="O"/>
        <w:numPr>
          <w:ilvl w:val="0"/>
          <w:numId w:val="2"/>
        </w:numPr>
        <w:rPr>
          <w:del w:id="255" w:author="Автор"/>
          <w:rStyle w:val="HTML0"/>
          <w:i w:val="0"/>
          <w:iCs w:val="0"/>
          <w:color w:val="auto"/>
          <w:lang w:val="en-US"/>
        </w:rPr>
      </w:pPr>
      <w:r w:rsidRPr="007841A4">
        <w:rPr>
          <w:lang w:val="en-US"/>
        </w:rPr>
        <w:t xml:space="preserve">R. W. Conners and C. A. Harlow, ‘‘A theoretical comparison of texture algorithms’’ IEEE Trans. Pattern Anal. Mach. </w:t>
      </w:r>
      <w:proofErr w:type="spellStart"/>
      <w:r w:rsidRPr="007841A4">
        <w:rPr>
          <w:lang w:val="en-US"/>
        </w:rPr>
        <w:t>Intell</w:t>
      </w:r>
      <w:proofErr w:type="spellEnd"/>
      <w:r w:rsidRPr="007841A4">
        <w:rPr>
          <w:lang w:val="en-US"/>
        </w:rPr>
        <w:t xml:space="preserve">., vol. PAMI-2, no. 3, pp. 204–222, May </w:t>
      </w:r>
      <w:r w:rsidRPr="000A5229">
        <w:rPr>
          <w:b/>
          <w:lang w:val="en-US"/>
        </w:rPr>
        <w:t>1980</w:t>
      </w:r>
      <w:r w:rsidRPr="007841A4">
        <w:rPr>
          <w:lang w:val="en-US"/>
        </w:rPr>
        <w:t xml:space="preserve">. </w:t>
      </w:r>
    </w:p>
    <w:p w14:paraId="2196D34A" w14:textId="77777777" w:rsidR="00742E69" w:rsidRDefault="00742E69" w:rsidP="00742E69">
      <w:pPr>
        <w:pStyle w:val="O"/>
        <w:numPr>
          <w:ilvl w:val="0"/>
          <w:numId w:val="2"/>
        </w:numPr>
        <w:rPr>
          <w:ins w:id="256" w:author="Автор"/>
          <w:color w:val="auto"/>
          <w:lang w:val="en-US"/>
        </w:rPr>
      </w:pPr>
    </w:p>
    <w:p w14:paraId="28F9F199" w14:textId="56DD02AF" w:rsidR="00AF79DE" w:rsidRPr="00CC6AD1" w:rsidRDefault="000920D5" w:rsidP="00CC6AD1">
      <w:pPr>
        <w:pStyle w:val="O"/>
        <w:numPr>
          <w:ilvl w:val="0"/>
          <w:numId w:val="2"/>
        </w:numPr>
        <w:rPr>
          <w:rStyle w:val="HTML0"/>
          <w:i w:val="0"/>
          <w:iCs w:val="0"/>
          <w:color w:val="auto"/>
          <w:lang w:val="en-US"/>
        </w:rPr>
      </w:pPr>
      <w:r w:rsidRPr="00CC6AD1">
        <w:rPr>
          <w:rStyle w:val="HTML0"/>
          <w:i w:val="0"/>
          <w:iCs w:val="0"/>
          <w:color w:val="auto"/>
          <w:lang w:val="en-US"/>
        </w:rPr>
        <w:t>J.</w:t>
      </w:r>
      <w:ins w:id="257" w:author="Автор">
        <w:r w:rsidR="00742E69" w:rsidRPr="00742E69">
          <w:rPr>
            <w:rStyle w:val="HTML0"/>
            <w:i w:val="0"/>
            <w:iCs w:val="0"/>
            <w:color w:val="auto"/>
            <w:lang w:val="en-US"/>
            <w:rPrChange w:id="258" w:author="Автор">
              <w:rPr>
                <w:rStyle w:val="HTML0"/>
                <w:i w:val="0"/>
                <w:iCs w:val="0"/>
                <w:color w:val="auto"/>
              </w:rPr>
            </w:rPrChange>
          </w:rPr>
          <w:t xml:space="preserve"> </w:t>
        </w:r>
      </w:ins>
      <w:proofErr w:type="spellStart"/>
      <w:r w:rsidRPr="00CC6AD1">
        <w:rPr>
          <w:rStyle w:val="HTML0"/>
          <w:i w:val="0"/>
          <w:iCs w:val="0"/>
          <w:color w:val="auto"/>
          <w:lang w:val="en-US"/>
        </w:rPr>
        <w:t>Weier</w:t>
      </w:r>
      <w:proofErr w:type="spellEnd"/>
      <w:r w:rsidRPr="00CC6AD1">
        <w:rPr>
          <w:rStyle w:val="HTML0"/>
          <w:i w:val="0"/>
          <w:iCs w:val="0"/>
          <w:color w:val="auto"/>
          <w:lang w:val="en-US"/>
        </w:rPr>
        <w:t>,</w:t>
      </w:r>
      <w:ins w:id="259" w:author="Автор">
        <w:r w:rsidR="00742E69" w:rsidRPr="00742E69">
          <w:rPr>
            <w:rStyle w:val="HTML0"/>
            <w:i w:val="0"/>
            <w:iCs w:val="0"/>
            <w:color w:val="auto"/>
            <w:lang w:val="en-US"/>
            <w:rPrChange w:id="260" w:author="Автор">
              <w:rPr>
                <w:rStyle w:val="HTML0"/>
                <w:i w:val="0"/>
                <w:iCs w:val="0"/>
                <w:color w:val="auto"/>
              </w:rPr>
            </w:rPrChange>
          </w:rPr>
          <w:t xml:space="preserve"> </w:t>
        </w:r>
      </w:ins>
      <w:del w:id="261" w:author="Автор">
        <w:r w:rsidRPr="00CC6AD1" w:rsidDel="00742E69">
          <w:rPr>
            <w:rStyle w:val="HTML0"/>
            <w:i w:val="0"/>
            <w:iCs w:val="0"/>
            <w:color w:val="auto"/>
            <w:lang w:val="en-US"/>
          </w:rPr>
          <w:delText xml:space="preserve"> </w:delText>
        </w:r>
      </w:del>
      <w:r w:rsidRPr="00CC6AD1">
        <w:rPr>
          <w:rStyle w:val="HTML0"/>
          <w:i w:val="0"/>
          <w:iCs w:val="0"/>
          <w:color w:val="auto"/>
          <w:lang w:val="en-US"/>
        </w:rPr>
        <w:t>D.</w:t>
      </w:r>
      <w:ins w:id="262" w:author="Автор">
        <w:r w:rsidR="00742E69" w:rsidRPr="00742E69">
          <w:rPr>
            <w:rStyle w:val="HTML0"/>
            <w:i w:val="0"/>
            <w:iCs w:val="0"/>
            <w:color w:val="auto"/>
            <w:lang w:val="en-US"/>
            <w:rPrChange w:id="263" w:author="Автор">
              <w:rPr>
                <w:rStyle w:val="HTML0"/>
                <w:i w:val="0"/>
                <w:iCs w:val="0"/>
                <w:color w:val="auto"/>
              </w:rPr>
            </w:rPrChange>
          </w:rPr>
          <w:t xml:space="preserve"> </w:t>
        </w:r>
      </w:ins>
      <w:del w:id="264" w:author="Автор">
        <w:r w:rsidRPr="00CC6AD1" w:rsidDel="00742E69">
          <w:rPr>
            <w:rStyle w:val="HTML0"/>
            <w:i w:val="0"/>
            <w:iCs w:val="0"/>
            <w:color w:val="auto"/>
            <w:lang w:val="en-US"/>
          </w:rPr>
          <w:delText xml:space="preserve"> </w:delText>
        </w:r>
      </w:del>
      <w:r w:rsidRPr="00CC6AD1">
        <w:rPr>
          <w:rStyle w:val="HTML0"/>
          <w:i w:val="0"/>
          <w:iCs w:val="0"/>
          <w:color w:val="auto"/>
          <w:lang w:val="en-US"/>
        </w:rPr>
        <w:t>H</w:t>
      </w:r>
      <w:r w:rsidR="00B36C93" w:rsidRPr="00CC6AD1">
        <w:rPr>
          <w:rStyle w:val="HTML0"/>
          <w:i w:val="0"/>
          <w:iCs w:val="0"/>
          <w:color w:val="auto"/>
          <w:lang w:val="en-US"/>
        </w:rPr>
        <w:t>e</w:t>
      </w:r>
      <w:r w:rsidRPr="00CC6AD1">
        <w:rPr>
          <w:rStyle w:val="HTML0"/>
          <w:i w:val="0"/>
          <w:iCs w:val="0"/>
          <w:color w:val="auto"/>
          <w:lang w:val="en-US"/>
        </w:rPr>
        <w:t>rring</w:t>
      </w:r>
      <w:r w:rsidR="008C2288" w:rsidRPr="00CC6AD1">
        <w:rPr>
          <w:rStyle w:val="HTML0"/>
          <w:i w:val="0"/>
          <w:iCs w:val="0"/>
          <w:color w:val="auto"/>
          <w:lang w:val="en-US"/>
        </w:rPr>
        <w:t>,</w:t>
      </w:r>
      <w:r w:rsidR="00AF79DE" w:rsidRPr="00CC6AD1">
        <w:rPr>
          <w:color w:val="auto"/>
          <w:shd w:val="clear" w:color="auto" w:fill="FFFFFF"/>
          <w:lang w:val="en-US"/>
        </w:rPr>
        <w:t> </w:t>
      </w:r>
      <w:r w:rsidR="001D1CDD" w:rsidRPr="00CC6AD1">
        <w:fldChar w:fldCharType="begin"/>
      </w:r>
      <w:del w:id="265" w:author="Автор">
        <w:r w:rsidR="001D1CDD" w:rsidRPr="00742E69" w:rsidDel="00742E69">
          <w:rPr>
            <w:lang w:val="en-US"/>
            <w:rPrChange w:id="266" w:author="Автор">
              <w:rPr/>
            </w:rPrChange>
          </w:rPr>
          <w:delInstrText xml:space="preserve"> </w:delInstrText>
        </w:r>
      </w:del>
      <w:r w:rsidR="001D1CDD" w:rsidRPr="00742E69">
        <w:rPr>
          <w:lang w:val="en-US"/>
          <w:rPrChange w:id="267" w:author="Автор">
            <w:rPr/>
          </w:rPrChange>
        </w:rPr>
        <w:instrText>HYPERLINK</w:instrText>
      </w:r>
      <w:ins w:id="268" w:author="Автор">
        <w:r w:rsidR="00742E69" w:rsidRPr="00742E69">
          <w:rPr>
            <w:lang w:val="en-US"/>
            <w:rPrChange w:id="269" w:author="Автор">
              <w:rPr/>
            </w:rPrChange>
          </w:rPr>
          <w:instrText xml:space="preserve"> </w:instrText>
        </w:r>
      </w:ins>
      <w:del w:id="270" w:author="Автор">
        <w:r w:rsidR="001D1CDD" w:rsidRPr="00742E69" w:rsidDel="00742E69">
          <w:rPr>
            <w:lang w:val="en-US"/>
            <w:rPrChange w:id="271" w:author="Автор">
              <w:rPr/>
            </w:rPrChange>
          </w:rPr>
          <w:delInstrText xml:space="preserve"> </w:delInstrText>
        </w:r>
      </w:del>
      <w:r w:rsidR="001D1CDD" w:rsidRPr="00742E69">
        <w:rPr>
          <w:lang w:val="en-US"/>
          <w:rPrChange w:id="272" w:author="Автор">
            <w:rPr/>
          </w:rPrChange>
        </w:rPr>
        <w:instrText>"http://earthobservatory.nasa.gov/Features/Measuring</w:instrText>
      </w:r>
      <w:ins w:id="273" w:author="Автор">
        <w:r w:rsidR="00742E69" w:rsidRPr="00742E69">
          <w:rPr>
            <w:lang w:val="en-US"/>
            <w:rPrChange w:id="274" w:author="Автор">
              <w:rPr/>
            </w:rPrChange>
          </w:rPr>
          <w:instrText xml:space="preserve"> </w:instrText>
        </w:r>
      </w:ins>
      <w:r w:rsidR="001D1CDD" w:rsidRPr="00742E69">
        <w:rPr>
          <w:lang w:val="en-US"/>
          <w:rPrChange w:id="275" w:author="Автор">
            <w:rPr/>
          </w:rPrChange>
        </w:rPr>
        <w:instrText>Vegetation/measuring_vegetation_2.php"</w:instrText>
      </w:r>
      <w:del w:id="276" w:author="Автор">
        <w:r w:rsidR="001D1CDD" w:rsidRPr="00742E69" w:rsidDel="00742E69">
          <w:rPr>
            <w:lang w:val="en-US"/>
            <w:rPrChange w:id="277" w:author="Автор">
              <w:rPr/>
            </w:rPrChange>
          </w:rPr>
          <w:delInstrText xml:space="preserve"> </w:delInstrText>
        </w:r>
      </w:del>
      <w:r w:rsidR="001D1CDD" w:rsidRPr="00CC6AD1">
        <w:fldChar w:fldCharType="separate"/>
      </w:r>
      <w:r w:rsidR="008C2288" w:rsidRPr="00CC6AD1">
        <w:rPr>
          <w:rStyle w:val="a8"/>
          <w:color w:val="auto"/>
          <w:u w:val="none"/>
          <w:lang w:val="en-US"/>
        </w:rPr>
        <w:t>“</w:t>
      </w:r>
      <w:r w:rsidR="001D1CDD" w:rsidRPr="00CC6AD1">
        <w:rPr>
          <w:rStyle w:val="a8"/>
          <w:color w:val="auto"/>
          <w:u w:val="none"/>
          <w:lang w:val="en-US"/>
        </w:rPr>
        <w:fldChar w:fldCharType="end"/>
      </w:r>
      <w:ins w:id="278" w:author="Автор">
        <w:r w:rsidR="00742E69" w:rsidRPr="00742E69">
          <w:rPr>
            <w:rStyle w:val="a8"/>
            <w:color w:val="auto"/>
            <w:u w:val="none"/>
            <w:lang w:val="en-US"/>
            <w:rPrChange w:id="279" w:author="Автор">
              <w:rPr>
                <w:rStyle w:val="a8"/>
                <w:color w:val="auto"/>
                <w:u w:val="none"/>
              </w:rPr>
            </w:rPrChange>
          </w:rPr>
          <w:t xml:space="preserve"> </w:t>
        </w:r>
      </w:ins>
      <w:r w:rsidR="008C2288" w:rsidRPr="00CC6AD1">
        <w:rPr>
          <w:rStyle w:val="HTML0"/>
          <w:i w:val="0"/>
          <w:iCs w:val="0"/>
          <w:color w:val="auto"/>
          <w:lang w:val="en-US"/>
        </w:rPr>
        <w:t>Measuring Vegetation”</w:t>
      </w:r>
      <w:r w:rsidR="00365238" w:rsidRPr="00CC6AD1">
        <w:rPr>
          <w:rStyle w:val="HTML0"/>
          <w:i w:val="0"/>
          <w:iCs w:val="0"/>
          <w:color w:val="auto"/>
          <w:lang w:val="en-US"/>
        </w:rPr>
        <w:t>, NASA Earth Observatory</w:t>
      </w:r>
      <w:r w:rsidR="00C567B5" w:rsidRPr="00CC6AD1">
        <w:rPr>
          <w:rStyle w:val="HTML0"/>
          <w:i w:val="0"/>
          <w:iCs w:val="0"/>
          <w:color w:val="auto"/>
          <w:lang w:val="en-US"/>
        </w:rPr>
        <w:t xml:space="preserve">, </w:t>
      </w:r>
      <w:r w:rsidR="00AF79DE" w:rsidRPr="00CC6AD1">
        <w:rPr>
          <w:rStyle w:val="HTML0"/>
          <w:i w:val="0"/>
          <w:iCs w:val="0"/>
          <w:color w:val="auto"/>
          <w:lang w:val="en-US"/>
        </w:rPr>
        <w:t>2000-08-30</w:t>
      </w:r>
      <w:r w:rsidR="00C567B5" w:rsidRPr="00CC6AD1">
        <w:rPr>
          <w:rStyle w:val="HTML0"/>
          <w:i w:val="0"/>
          <w:iCs w:val="0"/>
          <w:color w:val="auto"/>
          <w:lang w:val="en-US"/>
        </w:rPr>
        <w:t>,</w:t>
      </w:r>
      <w:r w:rsidR="00977C7D" w:rsidRPr="00CC6AD1">
        <w:rPr>
          <w:rStyle w:val="HTML0"/>
          <w:i w:val="0"/>
          <w:iCs w:val="0"/>
          <w:color w:val="auto"/>
          <w:lang w:val="en-US"/>
        </w:rPr>
        <w:t xml:space="preserve"> pp. 4.</w:t>
      </w:r>
    </w:p>
    <w:p w14:paraId="28FFDDCA" w14:textId="60231E8A" w:rsidR="00045970" w:rsidRDefault="00045970" w:rsidP="00045970">
      <w:pPr>
        <w:pStyle w:val="O"/>
        <w:numPr>
          <w:ilvl w:val="0"/>
          <w:numId w:val="2"/>
        </w:numPr>
        <w:rPr>
          <w:color w:val="auto"/>
          <w:lang w:val="en-US"/>
        </w:rPr>
      </w:pPr>
      <w:r w:rsidRPr="00DB2DEF">
        <w:rPr>
          <w:color w:val="auto"/>
          <w:lang w:val="en-US"/>
        </w:rPr>
        <w:t xml:space="preserve">Dataset of images. Available: </w:t>
      </w:r>
      <w:r w:rsidR="001D1CDD">
        <w:fldChar w:fldCharType="begin"/>
      </w:r>
      <w:r w:rsidR="001D1CDD" w:rsidRPr="00363205">
        <w:rPr>
          <w:lang w:val="en-US"/>
          <w:rPrChange w:id="280" w:author="Автор">
            <w:rPr/>
          </w:rPrChange>
        </w:rPr>
        <w:instrText xml:space="preserve"> HYPERLINK "https://arxiv.org/abs/1511.08060" </w:instrText>
      </w:r>
      <w:r w:rsidR="001D1CDD">
        <w:fldChar w:fldCharType="separate"/>
      </w:r>
      <w:r w:rsidRPr="00DB2DEF">
        <w:rPr>
          <w:color w:val="auto"/>
          <w:lang w:val="en-US"/>
        </w:rPr>
        <w:t>https://arxiv.org/abs/</w:t>
      </w:r>
      <w:r w:rsidRPr="000A5229">
        <w:rPr>
          <w:b/>
          <w:color w:val="auto"/>
          <w:lang w:val="en-US"/>
        </w:rPr>
        <w:t>15</w:t>
      </w:r>
      <w:r w:rsidRPr="00DB2DEF">
        <w:rPr>
          <w:color w:val="auto"/>
          <w:lang w:val="en-US"/>
        </w:rPr>
        <w:t>11.08060</w:t>
      </w:r>
      <w:r w:rsidR="001D1CDD">
        <w:rPr>
          <w:color w:val="auto"/>
          <w:lang w:val="en-US"/>
        </w:rPr>
        <w:fldChar w:fldCharType="end"/>
      </w:r>
    </w:p>
    <w:p w14:paraId="3E578DF7" w14:textId="232F89D5" w:rsidR="000261C0" w:rsidRPr="000261C0" w:rsidRDefault="000261C0" w:rsidP="00045970">
      <w:pPr>
        <w:pStyle w:val="O"/>
        <w:numPr>
          <w:ilvl w:val="0"/>
          <w:numId w:val="2"/>
        </w:numPr>
        <w:rPr>
          <w:color w:val="auto"/>
        </w:rPr>
      </w:pPr>
      <w:r>
        <w:rPr>
          <w:color w:val="auto"/>
        </w:rPr>
        <w:t xml:space="preserve">Дубинин М. </w:t>
      </w:r>
      <w:r>
        <w:rPr>
          <w:color w:val="auto"/>
          <w:lang w:val="en-US"/>
        </w:rPr>
        <w:t>NDVI</w:t>
      </w:r>
      <w:r w:rsidRPr="000261C0">
        <w:rPr>
          <w:color w:val="auto"/>
        </w:rPr>
        <w:t xml:space="preserve"> </w:t>
      </w:r>
      <w:r>
        <w:rPr>
          <w:color w:val="auto"/>
        </w:rPr>
        <w:t xml:space="preserve">– теория и практика </w:t>
      </w:r>
      <w:r w:rsidRPr="000261C0">
        <w:rPr>
          <w:color w:val="auto"/>
        </w:rPr>
        <w:t>//</w:t>
      </w:r>
      <w:r>
        <w:rPr>
          <w:color w:val="auto"/>
        </w:rPr>
        <w:t xml:space="preserve"> Географические информационные системы и дистанционное зондирование </w:t>
      </w:r>
      <w:r>
        <w:rPr>
          <w:color w:val="auto"/>
          <w:lang w:val="en-US"/>
        </w:rPr>
        <w:t>GIS</w:t>
      </w:r>
      <w:r w:rsidRPr="000261C0">
        <w:rPr>
          <w:color w:val="auto"/>
        </w:rPr>
        <w:t>-</w:t>
      </w:r>
      <w:r>
        <w:rPr>
          <w:color w:val="auto"/>
          <w:lang w:val="en-US"/>
        </w:rPr>
        <w:t>LAB</w:t>
      </w:r>
      <w:r>
        <w:rPr>
          <w:color w:val="auto"/>
        </w:rPr>
        <w:t xml:space="preserve"> – Электрон. журн. – Режим доступа</w:t>
      </w:r>
      <w:r w:rsidRPr="000261C0">
        <w:rPr>
          <w:color w:val="auto"/>
        </w:rPr>
        <w:t>: https://gis-lab.info/qa/ndvi.html</w:t>
      </w:r>
    </w:p>
    <w:p w14:paraId="0446E600" w14:textId="77777777" w:rsidR="00045970" w:rsidRPr="000261C0" w:rsidRDefault="00045970" w:rsidP="00045970">
      <w:pPr>
        <w:pStyle w:val="O"/>
        <w:ind w:left="720" w:firstLine="0"/>
        <w:rPr>
          <w:rStyle w:val="HTML0"/>
          <w:i w:val="0"/>
          <w:iCs w:val="0"/>
          <w:color w:val="auto"/>
        </w:rPr>
      </w:pPr>
    </w:p>
    <w:p w14:paraId="433ED885" w14:textId="2518263C" w:rsidR="00C846FE" w:rsidRDefault="00C846FE" w:rsidP="00FB7933">
      <w:pPr>
        <w:pStyle w:val="14"/>
        <w:numPr>
          <w:ilvl w:val="0"/>
          <w:numId w:val="1"/>
        </w:numPr>
        <w:ind w:left="0" w:firstLine="0"/>
      </w:pPr>
      <w:bookmarkStart w:id="281" w:name="_Toc74818575"/>
      <w:r>
        <w:lastRenderedPageBreak/>
        <w:t>Приложени</w:t>
      </w:r>
      <w:ins w:id="282" w:author="Автор">
        <w:r w:rsidR="0064525D">
          <w:rPr>
            <w:lang w:val="ru-RU"/>
          </w:rPr>
          <w:t>я</w:t>
        </w:r>
      </w:ins>
      <w:bookmarkEnd w:id="281"/>
    </w:p>
    <w:p w14:paraId="6A167293" w14:textId="445B8380" w:rsidR="00B64A4F" w:rsidRDefault="00B64A4F" w:rsidP="006D71E0">
      <w:pPr>
        <w:pStyle w:val="22"/>
        <w:rPr>
          <w:szCs w:val="28"/>
        </w:rPr>
      </w:pPr>
      <w:bookmarkStart w:id="283" w:name="_Toc74818576"/>
      <w:r w:rsidRPr="00064D0A">
        <w:rPr>
          <w:szCs w:val="28"/>
        </w:rPr>
        <w:t xml:space="preserve">Приложение </w:t>
      </w:r>
      <w:r w:rsidRPr="00064D0A">
        <w:rPr>
          <w:szCs w:val="28"/>
          <w:lang w:val="en-US"/>
        </w:rPr>
        <w:t>A</w:t>
      </w:r>
      <w:r w:rsidRPr="00064D0A">
        <w:rPr>
          <w:szCs w:val="28"/>
        </w:rPr>
        <w:t xml:space="preserve">. </w:t>
      </w:r>
      <w:r>
        <w:rPr>
          <w:szCs w:val="28"/>
        </w:rPr>
        <w:t>Визуализация локальных признаков</w:t>
      </w:r>
      <w:bookmarkEnd w:id="283"/>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42734D" w14:paraId="508C104A" w14:textId="77777777" w:rsidTr="00D570B1">
        <w:trPr>
          <w:trHeight w:hRule="exact" w:val="6185"/>
        </w:trPr>
        <w:tc>
          <w:tcPr>
            <w:tcW w:w="9628" w:type="dxa"/>
          </w:tcPr>
          <w:p w14:paraId="36896A6B" w14:textId="77777777" w:rsidR="0042734D" w:rsidRDefault="0042734D" w:rsidP="0042734D">
            <w:pPr>
              <w:pStyle w:val="O"/>
              <w:spacing w:line="240" w:lineRule="auto"/>
              <w:ind w:firstLine="0"/>
              <w:jc w:val="center"/>
            </w:pPr>
            <w:r>
              <w:rPr>
                <w:noProof/>
                <w:lang w:val="en-US" w:eastAsia="en-US"/>
              </w:rPr>
              <w:drawing>
                <wp:inline distT="0" distB="0" distL="0" distR="0" wp14:anchorId="6992A510" wp14:editId="7AEC54C2">
                  <wp:extent cx="4448175" cy="3730966"/>
                  <wp:effectExtent l="0" t="0" r="0"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9245" cy="3740251"/>
                          </a:xfrm>
                          <a:prstGeom prst="rect">
                            <a:avLst/>
                          </a:prstGeom>
                          <a:noFill/>
                          <a:ln>
                            <a:noFill/>
                          </a:ln>
                        </pic:spPr>
                      </pic:pic>
                    </a:graphicData>
                  </a:graphic>
                </wp:inline>
              </w:drawing>
            </w:r>
          </w:p>
          <w:p w14:paraId="19EC51E9" w14:textId="5EC2BC89" w:rsidR="00D570B1" w:rsidRPr="0042734D" w:rsidRDefault="00D570B1" w:rsidP="00D570B1">
            <w:pPr>
              <w:spacing w:after="160" w:line="259" w:lineRule="auto"/>
              <w:jc w:val="center"/>
              <w:rPr>
                <w:sz w:val="20"/>
                <w:szCs w:val="20"/>
              </w:rPr>
            </w:pPr>
            <w:r w:rsidRPr="0042734D">
              <w:rPr>
                <w:sz w:val="20"/>
                <w:szCs w:val="20"/>
              </w:rPr>
              <w:t>Рисунок А1. Вид распределения статистических признаков, извлеченных глобально</w:t>
            </w:r>
          </w:p>
          <w:p w14:paraId="071BCCCA" w14:textId="4001A38E" w:rsidR="0042734D" w:rsidRDefault="0042734D" w:rsidP="0042734D">
            <w:pPr>
              <w:pStyle w:val="O"/>
              <w:spacing w:line="240" w:lineRule="auto"/>
              <w:ind w:firstLine="0"/>
              <w:jc w:val="center"/>
            </w:pPr>
          </w:p>
        </w:tc>
      </w:tr>
      <w:tr w:rsidR="0042734D" w14:paraId="14941E48" w14:textId="77777777" w:rsidTr="00D570B1">
        <w:trPr>
          <w:trHeight w:hRule="exact" w:val="6243"/>
        </w:trPr>
        <w:tc>
          <w:tcPr>
            <w:tcW w:w="9628" w:type="dxa"/>
          </w:tcPr>
          <w:p w14:paraId="6CA6BE39" w14:textId="77777777" w:rsidR="0042734D" w:rsidRDefault="0042734D" w:rsidP="0042734D">
            <w:pPr>
              <w:pStyle w:val="O"/>
              <w:spacing w:line="240" w:lineRule="auto"/>
              <w:ind w:firstLine="0"/>
              <w:jc w:val="center"/>
            </w:pPr>
            <w:r>
              <w:rPr>
                <w:noProof/>
                <w:lang w:val="en-US" w:eastAsia="en-US"/>
              </w:rPr>
              <w:drawing>
                <wp:inline distT="0" distB="0" distL="0" distR="0" wp14:anchorId="31650A48" wp14:editId="6E0F43E0">
                  <wp:extent cx="4508334" cy="378142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34649" cy="3803497"/>
                          </a:xfrm>
                          <a:prstGeom prst="rect">
                            <a:avLst/>
                          </a:prstGeom>
                          <a:noFill/>
                          <a:ln>
                            <a:noFill/>
                          </a:ln>
                        </pic:spPr>
                      </pic:pic>
                    </a:graphicData>
                  </a:graphic>
                </wp:inline>
              </w:drawing>
            </w:r>
          </w:p>
          <w:p w14:paraId="5E2A7F80" w14:textId="04B6F554" w:rsidR="00D570B1" w:rsidRPr="0042734D" w:rsidRDefault="00D570B1" w:rsidP="00D570B1">
            <w:pPr>
              <w:spacing w:after="160" w:line="259" w:lineRule="auto"/>
              <w:jc w:val="center"/>
              <w:rPr>
                <w:sz w:val="20"/>
                <w:szCs w:val="20"/>
              </w:rPr>
            </w:pPr>
            <w:r w:rsidRPr="0042734D">
              <w:rPr>
                <w:sz w:val="20"/>
                <w:szCs w:val="20"/>
              </w:rPr>
              <w:t>Рисунок А</w:t>
            </w:r>
            <w:r w:rsidR="0089506E">
              <w:rPr>
                <w:sz w:val="20"/>
                <w:szCs w:val="20"/>
              </w:rPr>
              <w:t>2</w:t>
            </w:r>
            <w:r w:rsidRPr="0042734D">
              <w:rPr>
                <w:sz w:val="20"/>
                <w:szCs w:val="20"/>
              </w:rPr>
              <w:t xml:space="preserve">. Вид распределения статистических признаков, извлеченных локально </w:t>
            </w:r>
          </w:p>
          <w:p w14:paraId="2859B57C" w14:textId="6FC7C702" w:rsidR="0042734D" w:rsidRDefault="0042734D" w:rsidP="0042734D">
            <w:pPr>
              <w:pStyle w:val="O"/>
              <w:spacing w:line="240" w:lineRule="auto"/>
              <w:ind w:firstLine="0"/>
              <w:jc w:val="center"/>
            </w:pPr>
          </w:p>
        </w:tc>
      </w:tr>
    </w:tbl>
    <w:p w14:paraId="7D0D6C7A" w14:textId="3635ADDB" w:rsidR="006D71E0" w:rsidRDefault="00C846FE" w:rsidP="006D71E0">
      <w:pPr>
        <w:pStyle w:val="22"/>
        <w:rPr>
          <w:szCs w:val="28"/>
        </w:rPr>
      </w:pPr>
      <w:bookmarkStart w:id="284" w:name="_Toc74818577"/>
      <w:r w:rsidRPr="00064D0A">
        <w:rPr>
          <w:szCs w:val="28"/>
        </w:rPr>
        <w:lastRenderedPageBreak/>
        <w:t xml:space="preserve">Приложение </w:t>
      </w:r>
      <w:r w:rsidR="00B64A4F">
        <w:rPr>
          <w:szCs w:val="28"/>
          <w:lang w:val="en-US"/>
        </w:rPr>
        <w:t>B</w:t>
      </w:r>
      <w:r w:rsidRPr="00064D0A">
        <w:rPr>
          <w:szCs w:val="28"/>
        </w:rPr>
        <w:t xml:space="preserve">. </w:t>
      </w:r>
      <w:r w:rsidR="00C50E17">
        <w:rPr>
          <w:szCs w:val="28"/>
        </w:rPr>
        <w:t>Визуализация локальных признаков</w:t>
      </w:r>
      <w:bookmarkEnd w:id="284"/>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3"/>
        <w:gridCol w:w="7005"/>
      </w:tblGrid>
      <w:tr w:rsidR="00417B4E" w14:paraId="0DAF3A9B" w14:textId="77777777" w:rsidTr="00B64A4F">
        <w:trPr>
          <w:trHeight w:hRule="exact" w:val="4943"/>
        </w:trPr>
        <w:tc>
          <w:tcPr>
            <w:tcW w:w="2830" w:type="dxa"/>
            <w:vAlign w:val="center"/>
          </w:tcPr>
          <w:p w14:paraId="18663EC1" w14:textId="77777777" w:rsidR="00417B4E" w:rsidRDefault="00417B4E" w:rsidP="001873B5">
            <w:pPr>
              <w:pStyle w:val="O"/>
              <w:keepNext/>
              <w:ind w:firstLine="0"/>
              <w:jc w:val="center"/>
            </w:pPr>
            <w:r>
              <w:rPr>
                <w:noProof/>
                <w:lang w:val="en-US" w:eastAsia="en-US"/>
              </w:rPr>
              <w:drawing>
                <wp:inline distT="0" distB="0" distL="0" distR="0" wp14:anchorId="5CF77435" wp14:editId="1C320832">
                  <wp:extent cx="1477926" cy="1477926"/>
                  <wp:effectExtent l="0" t="0" r="8255"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98993" cy="1498993"/>
                          </a:xfrm>
                          <a:prstGeom prst="rect">
                            <a:avLst/>
                          </a:prstGeom>
                          <a:noFill/>
                          <a:ln>
                            <a:noFill/>
                          </a:ln>
                        </pic:spPr>
                      </pic:pic>
                    </a:graphicData>
                  </a:graphic>
                </wp:inline>
              </w:drawing>
            </w:r>
          </w:p>
        </w:tc>
        <w:tc>
          <w:tcPr>
            <w:tcW w:w="6798" w:type="dxa"/>
            <w:vAlign w:val="center"/>
          </w:tcPr>
          <w:p w14:paraId="25822AC3" w14:textId="77777777" w:rsidR="00417B4E" w:rsidRDefault="00417B4E" w:rsidP="001873B5">
            <w:pPr>
              <w:pStyle w:val="O"/>
              <w:keepNext/>
              <w:ind w:firstLine="0"/>
              <w:jc w:val="center"/>
            </w:pPr>
            <w:r>
              <w:rPr>
                <w:noProof/>
                <w:lang w:val="en-US" w:eastAsia="en-US"/>
              </w:rPr>
              <w:drawing>
                <wp:inline distT="0" distB="0" distL="0" distR="0" wp14:anchorId="46713211" wp14:editId="7F9A9016">
                  <wp:extent cx="4292300" cy="3010619"/>
                  <wp:effectExtent l="0" t="0" r="825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2300" cy="3010619"/>
                          </a:xfrm>
                          <a:prstGeom prst="rect">
                            <a:avLst/>
                          </a:prstGeom>
                          <a:noFill/>
                          <a:ln>
                            <a:noFill/>
                          </a:ln>
                        </pic:spPr>
                      </pic:pic>
                    </a:graphicData>
                  </a:graphic>
                </wp:inline>
              </w:drawing>
            </w:r>
          </w:p>
        </w:tc>
      </w:tr>
      <w:tr w:rsidR="00417B4E" w14:paraId="321C8D8B" w14:textId="77777777" w:rsidTr="001873B5">
        <w:tc>
          <w:tcPr>
            <w:tcW w:w="9628" w:type="dxa"/>
            <w:gridSpan w:val="2"/>
            <w:vAlign w:val="center"/>
          </w:tcPr>
          <w:p w14:paraId="166815E4" w14:textId="1F77C1DA" w:rsidR="00417B4E" w:rsidRPr="006C3A05" w:rsidRDefault="00417B4E" w:rsidP="00B64A4F">
            <w:pPr>
              <w:pStyle w:val="O"/>
              <w:spacing w:after="240" w:line="240" w:lineRule="auto"/>
              <w:ind w:firstLine="0"/>
              <w:jc w:val="center"/>
              <w:rPr>
                <w:sz w:val="20"/>
                <w:szCs w:val="20"/>
              </w:rPr>
            </w:pPr>
            <w:r w:rsidRPr="00FC084E">
              <w:rPr>
                <w:sz w:val="20"/>
                <w:szCs w:val="20"/>
              </w:rPr>
              <w:t xml:space="preserve">Рисунок </w:t>
            </w:r>
            <w:r w:rsidR="00B64A4F">
              <w:rPr>
                <w:sz w:val="20"/>
                <w:szCs w:val="20"/>
              </w:rPr>
              <w:t>B</w:t>
            </w:r>
            <w:r w:rsidR="00F0744D" w:rsidRPr="00AB2298">
              <w:rPr>
                <w:sz w:val="20"/>
                <w:szCs w:val="20"/>
              </w:rPr>
              <w:t>1</w:t>
            </w:r>
            <w:r w:rsidRPr="00FC084E">
              <w:rPr>
                <w:sz w:val="20"/>
                <w:szCs w:val="20"/>
              </w:rPr>
              <w:t>. Исходное изображение</w:t>
            </w:r>
            <w:r w:rsidR="00B64A4F">
              <w:rPr>
                <w:sz w:val="20"/>
                <w:szCs w:val="20"/>
              </w:rPr>
              <w:t xml:space="preserve"> здорового листа </w:t>
            </w:r>
            <w:r w:rsidR="00B64A4F" w:rsidRPr="00B64A4F">
              <w:rPr>
                <w:sz w:val="20"/>
                <w:szCs w:val="20"/>
              </w:rPr>
              <w:t>(</w:t>
            </w:r>
            <w:r w:rsidR="00B64A4F">
              <w:rPr>
                <w:sz w:val="20"/>
                <w:szCs w:val="20"/>
              </w:rPr>
              <w:t>слева</w:t>
            </w:r>
            <w:r w:rsidR="00B64A4F" w:rsidRPr="00B64A4F">
              <w:rPr>
                <w:sz w:val="20"/>
                <w:szCs w:val="20"/>
              </w:rPr>
              <w:t>)</w:t>
            </w:r>
            <w:r w:rsidRPr="00FC084E">
              <w:rPr>
                <w:sz w:val="20"/>
                <w:szCs w:val="20"/>
              </w:rPr>
              <w:t xml:space="preserve"> и вектор</w:t>
            </w:r>
            <w:r w:rsidR="00B64A4F">
              <w:rPr>
                <w:sz w:val="20"/>
                <w:szCs w:val="20"/>
              </w:rPr>
              <w:t xml:space="preserve"> его локальных </w:t>
            </w:r>
            <w:r w:rsidR="00AB2298">
              <w:rPr>
                <w:sz w:val="20"/>
                <w:szCs w:val="20"/>
              </w:rPr>
              <w:t xml:space="preserve">признаков </w:t>
            </w:r>
            <w:r w:rsidR="00AB2298">
              <w:rPr>
                <w:sz w:val="20"/>
                <w:szCs w:val="20"/>
                <w:lang w:val="en-US"/>
              </w:rPr>
              <w:t>ALL</w:t>
            </w:r>
            <w:r w:rsidR="00B64A4F">
              <w:rPr>
                <w:sz w:val="20"/>
                <w:szCs w:val="20"/>
              </w:rPr>
              <w:t>, описанный в пункте 3.3, табл. 6</w:t>
            </w:r>
            <w:r w:rsidRPr="00FC084E">
              <w:rPr>
                <w:sz w:val="20"/>
                <w:szCs w:val="20"/>
              </w:rPr>
              <w:t xml:space="preserve"> </w:t>
            </w:r>
            <w:r w:rsidR="00B64A4F">
              <w:rPr>
                <w:sz w:val="20"/>
                <w:szCs w:val="20"/>
              </w:rPr>
              <w:t>(справа)</w:t>
            </w:r>
          </w:p>
        </w:tc>
      </w:tr>
      <w:tr w:rsidR="00417B4E" w14:paraId="1C1E2EA7" w14:textId="77777777" w:rsidTr="001873B5">
        <w:trPr>
          <w:trHeight w:hRule="exact" w:val="4795"/>
        </w:trPr>
        <w:tc>
          <w:tcPr>
            <w:tcW w:w="2830" w:type="dxa"/>
            <w:vAlign w:val="center"/>
          </w:tcPr>
          <w:p w14:paraId="0C6ECC70" w14:textId="77777777" w:rsidR="00417B4E" w:rsidRDefault="00417B4E" w:rsidP="001873B5">
            <w:pPr>
              <w:pStyle w:val="O"/>
              <w:keepNext/>
              <w:ind w:firstLine="0"/>
              <w:jc w:val="center"/>
            </w:pPr>
            <w:r>
              <w:rPr>
                <w:b/>
                <w:bCs/>
                <w:noProof/>
                <w:lang w:val="en-US" w:eastAsia="en-US"/>
              </w:rPr>
              <w:drawing>
                <wp:inline distT="0" distB="0" distL="0" distR="0" wp14:anchorId="67969AFE" wp14:editId="17C4FDFC">
                  <wp:extent cx="1509823" cy="150982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2129" cy="1522129"/>
                          </a:xfrm>
                          <a:prstGeom prst="rect">
                            <a:avLst/>
                          </a:prstGeom>
                          <a:noFill/>
                          <a:ln>
                            <a:noFill/>
                          </a:ln>
                        </pic:spPr>
                      </pic:pic>
                    </a:graphicData>
                  </a:graphic>
                </wp:inline>
              </w:drawing>
            </w:r>
          </w:p>
        </w:tc>
        <w:tc>
          <w:tcPr>
            <w:tcW w:w="6798" w:type="dxa"/>
            <w:vAlign w:val="center"/>
          </w:tcPr>
          <w:p w14:paraId="11A5AE58" w14:textId="77777777" w:rsidR="00417B4E" w:rsidRDefault="00417B4E" w:rsidP="001873B5">
            <w:pPr>
              <w:pStyle w:val="O"/>
              <w:keepNext/>
              <w:ind w:firstLine="0"/>
              <w:jc w:val="center"/>
            </w:pPr>
            <w:r>
              <w:rPr>
                <w:b/>
                <w:bCs/>
                <w:noProof/>
                <w:lang w:val="en-US" w:eastAsia="en-US"/>
              </w:rPr>
              <w:drawing>
                <wp:inline distT="0" distB="0" distL="0" distR="0" wp14:anchorId="7B505BC0" wp14:editId="54DCBF39">
                  <wp:extent cx="4311292" cy="3023939"/>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1292" cy="3023939"/>
                          </a:xfrm>
                          <a:prstGeom prst="rect">
                            <a:avLst/>
                          </a:prstGeom>
                          <a:noFill/>
                          <a:ln>
                            <a:noFill/>
                          </a:ln>
                        </pic:spPr>
                      </pic:pic>
                    </a:graphicData>
                  </a:graphic>
                </wp:inline>
              </w:drawing>
            </w:r>
          </w:p>
        </w:tc>
      </w:tr>
      <w:tr w:rsidR="00417B4E" w14:paraId="4024C071" w14:textId="77777777" w:rsidTr="001873B5">
        <w:tc>
          <w:tcPr>
            <w:tcW w:w="9628" w:type="dxa"/>
            <w:gridSpan w:val="2"/>
            <w:vAlign w:val="center"/>
          </w:tcPr>
          <w:p w14:paraId="4CF0777C" w14:textId="0F79F65C" w:rsidR="00417B4E" w:rsidRDefault="00417B4E" w:rsidP="00B64A4F">
            <w:pPr>
              <w:pStyle w:val="O"/>
              <w:spacing w:after="240" w:line="240" w:lineRule="auto"/>
              <w:ind w:firstLine="0"/>
              <w:jc w:val="center"/>
            </w:pPr>
            <w:r w:rsidRPr="00FC084E">
              <w:rPr>
                <w:sz w:val="20"/>
                <w:szCs w:val="20"/>
              </w:rPr>
              <w:t xml:space="preserve">Рисунок </w:t>
            </w:r>
            <w:r w:rsidR="00B64A4F">
              <w:rPr>
                <w:sz w:val="20"/>
                <w:szCs w:val="20"/>
              </w:rPr>
              <w:t>B</w:t>
            </w:r>
            <w:r w:rsidR="00F0744D" w:rsidRPr="00AB2298">
              <w:rPr>
                <w:sz w:val="20"/>
                <w:szCs w:val="20"/>
              </w:rPr>
              <w:t>2</w:t>
            </w:r>
            <w:r w:rsidRPr="00FC084E">
              <w:rPr>
                <w:sz w:val="20"/>
                <w:szCs w:val="20"/>
              </w:rPr>
              <w:t xml:space="preserve">. </w:t>
            </w:r>
            <w:r w:rsidR="00B64A4F" w:rsidRPr="00FC084E">
              <w:rPr>
                <w:sz w:val="20"/>
                <w:szCs w:val="20"/>
              </w:rPr>
              <w:t>Исходное изображение</w:t>
            </w:r>
            <w:r w:rsidR="00B64A4F">
              <w:rPr>
                <w:sz w:val="20"/>
                <w:szCs w:val="20"/>
              </w:rPr>
              <w:t xml:space="preserve"> </w:t>
            </w:r>
            <w:r w:rsidR="00B64A4F" w:rsidRPr="00FC084E">
              <w:rPr>
                <w:sz w:val="20"/>
                <w:szCs w:val="20"/>
              </w:rPr>
              <w:t xml:space="preserve">больного </w:t>
            </w:r>
            <w:r w:rsidR="00B64A4F" w:rsidRPr="00FC084E">
              <w:rPr>
                <w:sz w:val="20"/>
                <w:szCs w:val="20"/>
                <w:lang w:val="en-US"/>
              </w:rPr>
              <w:t>Bacterial</w:t>
            </w:r>
            <w:r w:rsidR="00B64A4F" w:rsidRPr="00FC084E">
              <w:rPr>
                <w:sz w:val="20"/>
                <w:szCs w:val="20"/>
              </w:rPr>
              <w:t xml:space="preserve"> </w:t>
            </w:r>
            <w:r w:rsidR="00B64A4F" w:rsidRPr="00FC084E">
              <w:rPr>
                <w:sz w:val="20"/>
                <w:szCs w:val="20"/>
                <w:lang w:val="en-US"/>
              </w:rPr>
              <w:t>spot</w:t>
            </w:r>
            <w:r w:rsidR="00B64A4F">
              <w:rPr>
                <w:sz w:val="20"/>
                <w:szCs w:val="20"/>
              </w:rPr>
              <w:t xml:space="preserve"> листа </w:t>
            </w:r>
            <w:r w:rsidR="00B64A4F" w:rsidRPr="00B64A4F">
              <w:rPr>
                <w:sz w:val="20"/>
                <w:szCs w:val="20"/>
              </w:rPr>
              <w:t>(</w:t>
            </w:r>
            <w:r w:rsidR="00B64A4F">
              <w:rPr>
                <w:sz w:val="20"/>
                <w:szCs w:val="20"/>
              </w:rPr>
              <w:t>слева</w:t>
            </w:r>
            <w:r w:rsidR="00B64A4F" w:rsidRPr="00B64A4F">
              <w:rPr>
                <w:sz w:val="20"/>
                <w:szCs w:val="20"/>
              </w:rPr>
              <w:t>)</w:t>
            </w:r>
            <w:r w:rsidR="00B64A4F" w:rsidRPr="00FC084E">
              <w:rPr>
                <w:sz w:val="20"/>
                <w:szCs w:val="20"/>
              </w:rPr>
              <w:t xml:space="preserve"> и вектор</w:t>
            </w:r>
            <w:r w:rsidR="00B64A4F">
              <w:rPr>
                <w:sz w:val="20"/>
                <w:szCs w:val="20"/>
              </w:rPr>
              <w:t xml:space="preserve"> его локальных признаков </w:t>
            </w:r>
            <w:r w:rsidR="00B64A4F">
              <w:rPr>
                <w:sz w:val="20"/>
                <w:szCs w:val="20"/>
                <w:lang w:val="en-US"/>
              </w:rPr>
              <w:t>ALL</w:t>
            </w:r>
            <w:r w:rsidR="00B64A4F">
              <w:rPr>
                <w:sz w:val="20"/>
                <w:szCs w:val="20"/>
              </w:rPr>
              <w:t>, описанный в пункте 3.3, табл. 6</w:t>
            </w:r>
            <w:r w:rsidR="00B64A4F" w:rsidRPr="00FC084E">
              <w:rPr>
                <w:sz w:val="20"/>
                <w:szCs w:val="20"/>
              </w:rPr>
              <w:t xml:space="preserve"> </w:t>
            </w:r>
            <w:r w:rsidR="00B64A4F">
              <w:rPr>
                <w:sz w:val="20"/>
                <w:szCs w:val="20"/>
              </w:rPr>
              <w:t xml:space="preserve">(справа) </w:t>
            </w:r>
          </w:p>
        </w:tc>
      </w:tr>
    </w:tbl>
    <w:p w14:paraId="3ABAD008" w14:textId="4ED15765" w:rsidR="00417B4E" w:rsidRPr="00417B4E" w:rsidRDefault="00417B4E" w:rsidP="00417B4E">
      <w:pPr>
        <w:spacing w:after="160" w:line="259" w:lineRule="auto"/>
        <w:rPr>
          <w:color w:val="0D0D0D" w:themeColor="text1" w:themeTint="F2"/>
        </w:rPr>
      </w:pPr>
      <w:r>
        <w:br w:type="page"/>
      </w:r>
    </w:p>
    <w:p w14:paraId="231E5BFB" w14:textId="4F6A3730" w:rsidR="00417B4E" w:rsidRPr="00A403FE" w:rsidRDefault="00417B4E" w:rsidP="00A403FE">
      <w:pPr>
        <w:pStyle w:val="22"/>
        <w:rPr>
          <w:szCs w:val="28"/>
        </w:rPr>
      </w:pPr>
      <w:bookmarkStart w:id="285" w:name="_Toc74818578"/>
      <w:r w:rsidRPr="00064D0A">
        <w:rPr>
          <w:szCs w:val="28"/>
        </w:rPr>
        <w:lastRenderedPageBreak/>
        <w:t xml:space="preserve">Приложение </w:t>
      </w:r>
      <w:r w:rsidR="00B64A4F">
        <w:rPr>
          <w:szCs w:val="28"/>
          <w:lang w:val="en-US"/>
        </w:rPr>
        <w:t>C</w:t>
      </w:r>
      <w:r w:rsidRPr="00064D0A">
        <w:rPr>
          <w:szCs w:val="28"/>
        </w:rPr>
        <w:t xml:space="preserve">. </w:t>
      </w:r>
      <w:r>
        <w:rPr>
          <w:szCs w:val="28"/>
        </w:rPr>
        <w:t>Подбор параметров классификаторов.</w:t>
      </w:r>
      <w:bookmarkEnd w:id="285"/>
    </w:p>
    <w:tbl>
      <w:tblPr>
        <w:tblStyle w:val="af6"/>
        <w:tblW w:w="978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5422"/>
      </w:tblGrid>
      <w:tr w:rsidR="00B873A9" w14:paraId="370C0E4C" w14:textId="77777777" w:rsidTr="00304896">
        <w:trPr>
          <w:trHeight w:hRule="exact" w:val="2675"/>
        </w:trPr>
        <w:tc>
          <w:tcPr>
            <w:tcW w:w="4364" w:type="dxa"/>
            <w:vAlign w:val="center"/>
          </w:tcPr>
          <w:p w14:paraId="7DF6BE5A" w14:textId="1B343191" w:rsidR="00CF4E18" w:rsidRDefault="00CF4E18" w:rsidP="00CF4E18">
            <w:pPr>
              <w:pStyle w:val="O"/>
              <w:ind w:firstLine="0"/>
              <w:jc w:val="center"/>
            </w:pPr>
            <w:r>
              <w:rPr>
                <w:noProof/>
                <w:lang w:val="en-US" w:eastAsia="en-US"/>
              </w:rPr>
              <w:drawing>
                <wp:inline distT="0" distB="0" distL="0" distR="0" wp14:anchorId="3C5E3D53" wp14:editId="5B897B08">
                  <wp:extent cx="2235199" cy="16764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8344" cy="1701259"/>
                          </a:xfrm>
                          <a:prstGeom prst="rect">
                            <a:avLst/>
                          </a:prstGeom>
                          <a:noFill/>
                          <a:ln>
                            <a:noFill/>
                          </a:ln>
                        </pic:spPr>
                      </pic:pic>
                    </a:graphicData>
                  </a:graphic>
                </wp:inline>
              </w:drawing>
            </w:r>
          </w:p>
        </w:tc>
        <w:tc>
          <w:tcPr>
            <w:tcW w:w="5422" w:type="dxa"/>
            <w:vAlign w:val="center"/>
          </w:tcPr>
          <w:p w14:paraId="7DF18F1C" w14:textId="6A5F1252" w:rsidR="00CF4E18" w:rsidRDefault="00CF4E18" w:rsidP="000455CF">
            <w:pPr>
              <w:pStyle w:val="O"/>
              <w:ind w:firstLine="0"/>
              <w:jc w:val="center"/>
            </w:pPr>
            <w:r>
              <w:rPr>
                <w:noProof/>
                <w:lang w:val="en-US" w:eastAsia="en-US"/>
              </w:rPr>
              <w:drawing>
                <wp:inline distT="0" distB="0" distL="0" distR="0" wp14:anchorId="34BF2DFB" wp14:editId="1ECCA0EE">
                  <wp:extent cx="2156346" cy="161726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5006" cy="1631255"/>
                          </a:xfrm>
                          <a:prstGeom prst="rect">
                            <a:avLst/>
                          </a:prstGeom>
                          <a:noFill/>
                          <a:ln>
                            <a:noFill/>
                          </a:ln>
                        </pic:spPr>
                      </pic:pic>
                    </a:graphicData>
                  </a:graphic>
                </wp:inline>
              </w:drawing>
            </w:r>
          </w:p>
        </w:tc>
      </w:tr>
      <w:tr w:rsidR="00B873A9" w14:paraId="2B32E1EA" w14:textId="77777777" w:rsidTr="00304896">
        <w:trPr>
          <w:trHeight w:hRule="exact" w:val="996"/>
        </w:trPr>
        <w:tc>
          <w:tcPr>
            <w:tcW w:w="4364" w:type="dxa"/>
          </w:tcPr>
          <w:p w14:paraId="648D4D74" w14:textId="7DA15743" w:rsidR="000455CF" w:rsidRPr="00020B0B" w:rsidRDefault="000455CF" w:rsidP="00B873A9">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1. </w:t>
            </w:r>
            <w:r w:rsidR="00812744">
              <w:rPr>
                <w:sz w:val="18"/>
                <w:szCs w:val="18"/>
              </w:rPr>
              <w:t xml:space="preserve">График </w:t>
            </w:r>
            <w:r w:rsidR="00812744">
              <w:rPr>
                <w:sz w:val="18"/>
                <w:szCs w:val="18"/>
                <w:lang w:val="en-US"/>
              </w:rPr>
              <w:t>F</w:t>
            </w:r>
            <w:r w:rsidR="00812744" w:rsidRPr="00812744">
              <w:rPr>
                <w:sz w:val="18"/>
                <w:szCs w:val="18"/>
              </w:rPr>
              <w:t>-</w:t>
            </w:r>
            <w:r w:rsidR="00812744">
              <w:rPr>
                <w:sz w:val="18"/>
                <w:szCs w:val="18"/>
                <w:lang w:val="en-US"/>
              </w:rPr>
              <w:t>score</w:t>
            </w:r>
            <w:r w:rsidR="00812744" w:rsidRPr="00812744">
              <w:rPr>
                <w:sz w:val="18"/>
                <w:szCs w:val="18"/>
              </w:rPr>
              <w:t xml:space="preserve"> </w:t>
            </w:r>
            <w:r w:rsidR="00812744">
              <w:rPr>
                <w:sz w:val="18"/>
                <w:szCs w:val="18"/>
              </w:rPr>
              <w:t xml:space="preserve">в зависимости от </w:t>
            </w:r>
            <w:r w:rsidRPr="00B873A9">
              <w:rPr>
                <w:sz w:val="18"/>
                <w:szCs w:val="18"/>
              </w:rPr>
              <w:t>глубины (</w:t>
            </w:r>
            <w:r w:rsidRPr="00B873A9">
              <w:rPr>
                <w:sz w:val="18"/>
                <w:szCs w:val="18"/>
                <w:lang w:val="en-US"/>
              </w:rPr>
              <w:t>max</w:t>
            </w:r>
            <w:r w:rsidRPr="00B873A9">
              <w:rPr>
                <w:sz w:val="18"/>
                <w:szCs w:val="18"/>
              </w:rPr>
              <w:t>_</w:t>
            </w:r>
            <w:r w:rsidRPr="00B873A9">
              <w:rPr>
                <w:sz w:val="18"/>
                <w:szCs w:val="18"/>
                <w:lang w:val="en-US"/>
              </w:rPr>
              <w:t>depth</w:t>
            </w:r>
            <w:r w:rsidRPr="00B873A9">
              <w:rPr>
                <w:b/>
                <w:bCs/>
                <w:sz w:val="18"/>
                <w:szCs w:val="18"/>
              </w:rPr>
              <w:t>)</w:t>
            </w:r>
            <w:r w:rsidRPr="00B873A9">
              <w:rPr>
                <w:sz w:val="18"/>
                <w:szCs w:val="18"/>
              </w:rPr>
              <w:t xml:space="preserve"> дерева решений </w:t>
            </w:r>
            <w:r w:rsidRPr="00B873A9">
              <w:rPr>
                <w:sz w:val="18"/>
                <w:szCs w:val="18"/>
                <w:lang w:val="en-US"/>
              </w:rPr>
              <w:t>DT</w:t>
            </w:r>
            <w:r w:rsidR="00020B0B">
              <w:rPr>
                <w:sz w:val="18"/>
                <w:szCs w:val="18"/>
              </w:rPr>
              <w:t>.</w:t>
            </w:r>
          </w:p>
        </w:tc>
        <w:tc>
          <w:tcPr>
            <w:tcW w:w="5422" w:type="dxa"/>
          </w:tcPr>
          <w:p w14:paraId="1BE13ECC" w14:textId="09D02135" w:rsidR="00812744" w:rsidRPr="00812744" w:rsidRDefault="000455CF" w:rsidP="00812744">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2. </w:t>
            </w:r>
            <w:r w:rsidR="00812744">
              <w:rPr>
                <w:sz w:val="18"/>
                <w:szCs w:val="18"/>
              </w:rPr>
              <w:t>Значения</w:t>
            </w:r>
            <w:r w:rsidR="00812744" w:rsidRPr="00812744">
              <w:rPr>
                <w:sz w:val="18"/>
                <w:szCs w:val="18"/>
              </w:rPr>
              <w:t xml:space="preserve"> </w:t>
            </w:r>
            <w:r w:rsidR="00812744">
              <w:rPr>
                <w:sz w:val="18"/>
                <w:szCs w:val="18"/>
                <w:lang w:val="en-US"/>
              </w:rPr>
              <w:t>F</w:t>
            </w:r>
            <w:r w:rsidR="00812744" w:rsidRPr="00812744">
              <w:rPr>
                <w:sz w:val="18"/>
                <w:szCs w:val="18"/>
              </w:rPr>
              <w:t>-</w:t>
            </w:r>
            <w:r w:rsidR="00812744">
              <w:rPr>
                <w:sz w:val="18"/>
                <w:szCs w:val="18"/>
                <w:lang w:val="en-US"/>
              </w:rPr>
              <w:t>score</w:t>
            </w:r>
            <w:r w:rsidR="00812744">
              <w:rPr>
                <w:sz w:val="18"/>
                <w:szCs w:val="18"/>
              </w:rPr>
              <w:t>, в зависимости от</w:t>
            </w:r>
            <w:r w:rsidR="00812744" w:rsidRPr="00812744">
              <w:rPr>
                <w:sz w:val="18"/>
                <w:szCs w:val="18"/>
              </w:rPr>
              <w:t xml:space="preserve"> </w:t>
            </w:r>
            <w:r w:rsidR="00812744">
              <w:rPr>
                <w:sz w:val="18"/>
                <w:szCs w:val="18"/>
              </w:rPr>
              <w:t>в</w:t>
            </w:r>
            <w:r w:rsidRPr="00B873A9">
              <w:rPr>
                <w:sz w:val="18"/>
                <w:szCs w:val="18"/>
              </w:rPr>
              <w:t>ыбор</w:t>
            </w:r>
            <w:r w:rsidR="00812744">
              <w:rPr>
                <w:sz w:val="18"/>
                <w:szCs w:val="18"/>
              </w:rPr>
              <w:t>а</w:t>
            </w:r>
            <w:r w:rsidRPr="00B873A9">
              <w:rPr>
                <w:sz w:val="18"/>
                <w:szCs w:val="18"/>
              </w:rPr>
              <w:t xml:space="preserve"> ядра (</w:t>
            </w:r>
            <w:r w:rsidRPr="00B873A9">
              <w:rPr>
                <w:sz w:val="18"/>
                <w:szCs w:val="18"/>
                <w:lang w:val="en-US"/>
              </w:rPr>
              <w:t>kernel</w:t>
            </w:r>
            <w:r w:rsidRPr="00B873A9">
              <w:rPr>
                <w:sz w:val="18"/>
                <w:szCs w:val="18"/>
              </w:rPr>
              <w:t xml:space="preserve">), и значения параметра регуляризации(С) для метода опорных векторов </w:t>
            </w:r>
            <w:r w:rsidRPr="00B873A9">
              <w:rPr>
                <w:sz w:val="18"/>
                <w:szCs w:val="18"/>
                <w:lang w:val="en-US"/>
              </w:rPr>
              <w:t>SVM</w:t>
            </w:r>
            <w:r w:rsidR="00812744">
              <w:rPr>
                <w:sz w:val="18"/>
                <w:szCs w:val="18"/>
              </w:rPr>
              <w:t xml:space="preserve">. Красным выделен набор параметров, показывающий наивысший </w:t>
            </w:r>
            <w:r w:rsidR="00812744">
              <w:rPr>
                <w:sz w:val="18"/>
                <w:szCs w:val="18"/>
                <w:lang w:val="en-US"/>
              </w:rPr>
              <w:t>F</w:t>
            </w:r>
            <w:r w:rsidR="00812744">
              <w:rPr>
                <w:sz w:val="18"/>
                <w:szCs w:val="18"/>
              </w:rPr>
              <w:t>-</w:t>
            </w:r>
            <w:r w:rsidR="00812744">
              <w:rPr>
                <w:sz w:val="18"/>
                <w:szCs w:val="18"/>
                <w:lang w:val="en-US"/>
              </w:rPr>
              <w:t>score</w:t>
            </w:r>
            <w:r w:rsidR="00812744">
              <w:rPr>
                <w:sz w:val="18"/>
                <w:szCs w:val="18"/>
              </w:rPr>
              <w:t>.</w:t>
            </w:r>
          </w:p>
        </w:tc>
      </w:tr>
      <w:tr w:rsidR="00B873A9" w14:paraId="71237386" w14:textId="77777777" w:rsidTr="00304896">
        <w:trPr>
          <w:trHeight w:hRule="exact" w:val="140"/>
        </w:trPr>
        <w:tc>
          <w:tcPr>
            <w:tcW w:w="4364" w:type="dxa"/>
          </w:tcPr>
          <w:p w14:paraId="3F629249" w14:textId="77777777" w:rsidR="00B873A9" w:rsidRPr="00B873A9" w:rsidRDefault="00B873A9" w:rsidP="00B873A9">
            <w:pPr>
              <w:pStyle w:val="O"/>
              <w:spacing w:line="240" w:lineRule="auto"/>
              <w:ind w:right="-113" w:firstLine="0"/>
              <w:jc w:val="center"/>
              <w:rPr>
                <w:sz w:val="18"/>
                <w:szCs w:val="18"/>
              </w:rPr>
            </w:pPr>
          </w:p>
        </w:tc>
        <w:tc>
          <w:tcPr>
            <w:tcW w:w="5422" w:type="dxa"/>
          </w:tcPr>
          <w:p w14:paraId="4392C885" w14:textId="77777777" w:rsidR="00B873A9" w:rsidRPr="00B873A9" w:rsidRDefault="00B873A9" w:rsidP="00B873A9">
            <w:pPr>
              <w:pStyle w:val="O"/>
              <w:spacing w:line="240" w:lineRule="auto"/>
              <w:ind w:right="-113" w:firstLine="0"/>
              <w:jc w:val="center"/>
              <w:rPr>
                <w:sz w:val="18"/>
                <w:szCs w:val="18"/>
              </w:rPr>
            </w:pPr>
          </w:p>
        </w:tc>
      </w:tr>
      <w:tr w:rsidR="00B873A9" w14:paraId="1008ACD4" w14:textId="77777777" w:rsidTr="00304896">
        <w:trPr>
          <w:trHeight w:hRule="exact" w:val="2839"/>
        </w:trPr>
        <w:tc>
          <w:tcPr>
            <w:tcW w:w="4364" w:type="dxa"/>
            <w:vMerge w:val="restart"/>
          </w:tcPr>
          <w:p w14:paraId="5A999A7C" w14:textId="15CFA962" w:rsidR="00B873A9" w:rsidRPr="00B873A9" w:rsidRDefault="00B873A9" w:rsidP="00B873A9">
            <w:pPr>
              <w:pStyle w:val="O"/>
              <w:spacing w:line="240" w:lineRule="auto"/>
              <w:ind w:right="-113" w:firstLine="0"/>
              <w:jc w:val="center"/>
              <w:rPr>
                <w:sz w:val="18"/>
                <w:szCs w:val="18"/>
              </w:rPr>
            </w:pPr>
            <w:r w:rsidRPr="00B873A9">
              <w:rPr>
                <w:noProof/>
                <w:sz w:val="18"/>
                <w:szCs w:val="18"/>
                <w:lang w:val="en-US" w:eastAsia="en-US"/>
              </w:rPr>
              <w:drawing>
                <wp:inline distT="0" distB="0" distL="0" distR="0" wp14:anchorId="5AA1CDC5" wp14:editId="0C5FEF1D">
                  <wp:extent cx="2190307" cy="2200204"/>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l="19508" r="5740"/>
                          <a:stretch/>
                        </pic:blipFill>
                        <pic:spPr bwMode="auto">
                          <a:xfrm>
                            <a:off x="0" y="0"/>
                            <a:ext cx="2196899" cy="22068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22" w:type="dxa"/>
          </w:tcPr>
          <w:p w14:paraId="4D244460" w14:textId="77777777" w:rsidR="00B873A9" w:rsidRDefault="00B873A9" w:rsidP="00B873A9">
            <w:pPr>
              <w:pStyle w:val="O"/>
              <w:spacing w:line="240" w:lineRule="auto"/>
              <w:ind w:right="-113" w:firstLine="0"/>
              <w:jc w:val="center"/>
              <w:rPr>
                <w:sz w:val="18"/>
                <w:szCs w:val="18"/>
              </w:rPr>
            </w:pPr>
          </w:p>
          <w:p w14:paraId="1309E980" w14:textId="77777777" w:rsidR="00B873A9" w:rsidRDefault="00B873A9" w:rsidP="00B873A9">
            <w:pPr>
              <w:pStyle w:val="O"/>
              <w:spacing w:line="240" w:lineRule="auto"/>
              <w:ind w:right="-113" w:firstLine="0"/>
              <w:jc w:val="center"/>
              <w:rPr>
                <w:sz w:val="18"/>
                <w:szCs w:val="18"/>
              </w:rPr>
            </w:pPr>
          </w:p>
          <w:p w14:paraId="4CAC2E79" w14:textId="77777777" w:rsidR="00B873A9" w:rsidRDefault="00B873A9" w:rsidP="00B873A9">
            <w:pPr>
              <w:pStyle w:val="O"/>
              <w:spacing w:line="240" w:lineRule="auto"/>
              <w:ind w:right="-113" w:firstLine="0"/>
              <w:jc w:val="center"/>
              <w:rPr>
                <w:sz w:val="18"/>
                <w:szCs w:val="18"/>
              </w:rPr>
            </w:pPr>
          </w:p>
          <w:p w14:paraId="33B79B0E" w14:textId="77777777" w:rsidR="00B873A9" w:rsidRDefault="00B873A9" w:rsidP="00B873A9">
            <w:pPr>
              <w:pStyle w:val="O"/>
              <w:spacing w:line="240" w:lineRule="auto"/>
              <w:ind w:right="-113" w:firstLine="0"/>
              <w:jc w:val="center"/>
              <w:rPr>
                <w:sz w:val="18"/>
                <w:szCs w:val="18"/>
              </w:rPr>
            </w:pPr>
          </w:p>
          <w:p w14:paraId="74CBB6A5" w14:textId="77777777" w:rsidR="00B873A9" w:rsidRDefault="00B873A9" w:rsidP="00B873A9">
            <w:pPr>
              <w:pStyle w:val="O"/>
              <w:spacing w:line="240" w:lineRule="auto"/>
              <w:ind w:right="-113" w:firstLine="0"/>
              <w:jc w:val="center"/>
              <w:rPr>
                <w:sz w:val="18"/>
                <w:szCs w:val="18"/>
              </w:rPr>
            </w:pPr>
          </w:p>
          <w:p w14:paraId="51C86648" w14:textId="25C43FAE" w:rsidR="00B873A9" w:rsidRPr="00B873A9" w:rsidRDefault="00B873A9" w:rsidP="00304896">
            <w:pPr>
              <w:pStyle w:val="O"/>
              <w:spacing w:line="240" w:lineRule="auto"/>
              <w:ind w:right="-113" w:firstLine="0"/>
              <w:rPr>
                <w:sz w:val="18"/>
                <w:szCs w:val="18"/>
              </w:rPr>
            </w:pPr>
            <w:r w:rsidRPr="00B873A9">
              <w:rPr>
                <w:noProof/>
                <w:sz w:val="18"/>
                <w:szCs w:val="18"/>
                <w:lang w:val="en-US" w:eastAsia="en-US"/>
              </w:rPr>
              <w:drawing>
                <wp:inline distT="0" distB="0" distL="0" distR="0" wp14:anchorId="438880B6" wp14:editId="07774CF7">
                  <wp:extent cx="3302651" cy="9810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a:extLst>
                              <a:ext uri="{28A0092B-C50C-407E-A947-70E740481C1C}">
                                <a14:useLocalDpi xmlns:a14="http://schemas.microsoft.com/office/drawing/2010/main" val="0"/>
                              </a:ext>
                            </a:extLst>
                          </a:blip>
                          <a:srcRect l="8869" r="6832"/>
                          <a:stretch/>
                        </pic:blipFill>
                        <pic:spPr bwMode="auto">
                          <a:xfrm>
                            <a:off x="0" y="0"/>
                            <a:ext cx="3453686" cy="10259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73A9" w14:paraId="2933BD26" w14:textId="77777777" w:rsidTr="00304896">
        <w:trPr>
          <w:trHeight w:hRule="exact" w:val="838"/>
        </w:trPr>
        <w:tc>
          <w:tcPr>
            <w:tcW w:w="4364" w:type="dxa"/>
            <w:vMerge/>
          </w:tcPr>
          <w:p w14:paraId="597E83F1" w14:textId="77777777" w:rsidR="00B873A9" w:rsidRPr="00B873A9" w:rsidRDefault="00B873A9" w:rsidP="00B873A9">
            <w:pPr>
              <w:pStyle w:val="O"/>
              <w:spacing w:line="240" w:lineRule="auto"/>
              <w:ind w:right="-113" w:firstLine="0"/>
              <w:jc w:val="center"/>
              <w:rPr>
                <w:noProof/>
                <w:sz w:val="18"/>
                <w:szCs w:val="18"/>
              </w:rPr>
            </w:pPr>
          </w:p>
        </w:tc>
        <w:tc>
          <w:tcPr>
            <w:tcW w:w="5422" w:type="dxa"/>
          </w:tcPr>
          <w:p w14:paraId="6598925C" w14:textId="7DAD75C4" w:rsidR="00B873A9" w:rsidRPr="00812744" w:rsidRDefault="00B873A9" w:rsidP="00B873A9">
            <w:pPr>
              <w:pStyle w:val="O"/>
              <w:spacing w:line="240" w:lineRule="auto"/>
              <w:ind w:right="-113" w:firstLine="0"/>
              <w:jc w:val="center"/>
              <w:rPr>
                <w:noProof/>
                <w:sz w:val="18"/>
                <w:szCs w:val="18"/>
              </w:rPr>
            </w:pPr>
            <w:r w:rsidRPr="00B873A9">
              <w:rPr>
                <w:sz w:val="18"/>
                <w:szCs w:val="18"/>
              </w:rPr>
              <w:t xml:space="preserve">Рисунок </w:t>
            </w:r>
            <w:r w:rsidR="0042734D">
              <w:rPr>
                <w:sz w:val="18"/>
                <w:szCs w:val="18"/>
              </w:rPr>
              <w:t>С</w:t>
            </w:r>
            <w:r w:rsidRPr="00B873A9">
              <w:rPr>
                <w:sz w:val="18"/>
                <w:szCs w:val="18"/>
              </w:rPr>
              <w:t>4.</w:t>
            </w:r>
            <w:r w:rsidR="00812744">
              <w:rPr>
                <w:sz w:val="18"/>
                <w:szCs w:val="18"/>
              </w:rPr>
              <w:t xml:space="preserve"> Значения </w:t>
            </w:r>
            <w:r w:rsidR="00812744">
              <w:rPr>
                <w:sz w:val="18"/>
                <w:szCs w:val="18"/>
                <w:lang w:val="en-US"/>
              </w:rPr>
              <w:t>F</w:t>
            </w:r>
            <w:r w:rsidR="00812744" w:rsidRPr="00812744">
              <w:rPr>
                <w:sz w:val="18"/>
                <w:szCs w:val="18"/>
              </w:rPr>
              <w:t>-</w:t>
            </w:r>
            <w:r w:rsidR="00812744">
              <w:rPr>
                <w:sz w:val="18"/>
                <w:szCs w:val="18"/>
                <w:lang w:val="en-US"/>
              </w:rPr>
              <w:t>score</w:t>
            </w:r>
            <w:r w:rsidR="00812744" w:rsidRPr="00812744">
              <w:rPr>
                <w:sz w:val="18"/>
                <w:szCs w:val="18"/>
              </w:rPr>
              <w:t xml:space="preserve">, </w:t>
            </w:r>
            <w:r w:rsidR="00812744">
              <w:rPr>
                <w:sz w:val="18"/>
                <w:szCs w:val="18"/>
              </w:rPr>
              <w:t>в зависимости от в</w:t>
            </w:r>
            <w:r w:rsidR="00812744" w:rsidRPr="00B873A9">
              <w:rPr>
                <w:sz w:val="18"/>
                <w:szCs w:val="18"/>
              </w:rPr>
              <w:t>ыбор</w:t>
            </w:r>
            <w:r w:rsidR="00812744">
              <w:rPr>
                <w:sz w:val="18"/>
                <w:szCs w:val="18"/>
              </w:rPr>
              <w:t>а</w:t>
            </w:r>
            <w:r w:rsidRPr="00B873A9">
              <w:rPr>
                <w:sz w:val="18"/>
                <w:szCs w:val="18"/>
              </w:rPr>
              <w:t xml:space="preserve"> метрики (</w:t>
            </w:r>
            <w:r w:rsidRPr="00B873A9">
              <w:rPr>
                <w:sz w:val="18"/>
                <w:szCs w:val="18"/>
                <w:lang w:val="en-US"/>
              </w:rPr>
              <w:t>metric</w:t>
            </w:r>
            <w:r w:rsidRPr="00B873A9">
              <w:rPr>
                <w:sz w:val="18"/>
                <w:szCs w:val="18"/>
              </w:rPr>
              <w:t>) и числа соседей (</w:t>
            </w:r>
            <w:r w:rsidRPr="00B873A9">
              <w:rPr>
                <w:sz w:val="18"/>
                <w:szCs w:val="18"/>
                <w:lang w:val="en-US"/>
              </w:rPr>
              <w:t>n</w:t>
            </w:r>
            <w:r w:rsidRPr="00B873A9">
              <w:rPr>
                <w:sz w:val="18"/>
                <w:szCs w:val="18"/>
              </w:rPr>
              <w:t>_</w:t>
            </w:r>
            <w:r w:rsidRPr="00B873A9">
              <w:rPr>
                <w:sz w:val="18"/>
                <w:szCs w:val="18"/>
                <w:lang w:val="en-US"/>
              </w:rPr>
              <w:t>neighbors</w:t>
            </w:r>
            <w:r w:rsidRPr="00B873A9">
              <w:rPr>
                <w:sz w:val="18"/>
                <w:szCs w:val="18"/>
              </w:rPr>
              <w:t xml:space="preserve">) для метода ближайших соседей </w:t>
            </w:r>
            <w:r w:rsidRPr="00B873A9">
              <w:rPr>
                <w:sz w:val="18"/>
                <w:szCs w:val="18"/>
                <w:lang w:val="en-US"/>
              </w:rPr>
              <w:t>KNN</w:t>
            </w:r>
            <w:r w:rsidR="00812744">
              <w:rPr>
                <w:sz w:val="18"/>
                <w:szCs w:val="18"/>
              </w:rPr>
              <w:t xml:space="preserve">. Красным выделен набор параметров, показывающий наивысший </w:t>
            </w:r>
            <w:r w:rsidR="00812744">
              <w:rPr>
                <w:sz w:val="18"/>
                <w:szCs w:val="18"/>
                <w:lang w:val="en-US"/>
              </w:rPr>
              <w:t>F</w:t>
            </w:r>
            <w:r w:rsidR="00812744">
              <w:rPr>
                <w:sz w:val="18"/>
                <w:szCs w:val="18"/>
              </w:rPr>
              <w:t>-</w:t>
            </w:r>
            <w:r w:rsidR="00812744">
              <w:rPr>
                <w:sz w:val="18"/>
                <w:szCs w:val="18"/>
                <w:lang w:val="en-US"/>
              </w:rPr>
              <w:t>score</w:t>
            </w:r>
          </w:p>
        </w:tc>
      </w:tr>
      <w:tr w:rsidR="00B873A9" w14:paraId="08AFC1F5" w14:textId="77777777" w:rsidTr="00742E69">
        <w:trPr>
          <w:trHeight w:hRule="exact" w:val="1008"/>
        </w:trPr>
        <w:tc>
          <w:tcPr>
            <w:tcW w:w="4364" w:type="dxa"/>
          </w:tcPr>
          <w:p w14:paraId="5A11A4A0" w14:textId="4AEAAA6D" w:rsidR="000455CF" w:rsidRPr="00812744" w:rsidRDefault="000455CF" w:rsidP="00B873A9">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3. </w:t>
            </w:r>
            <w:r w:rsidR="00812744">
              <w:rPr>
                <w:sz w:val="18"/>
                <w:szCs w:val="18"/>
              </w:rPr>
              <w:t xml:space="preserve">Значения </w:t>
            </w:r>
            <w:r w:rsidR="00812744">
              <w:rPr>
                <w:sz w:val="18"/>
                <w:szCs w:val="18"/>
                <w:lang w:val="en-US"/>
              </w:rPr>
              <w:t>F</w:t>
            </w:r>
            <w:r w:rsidR="00812744" w:rsidRPr="00812744">
              <w:rPr>
                <w:sz w:val="18"/>
                <w:szCs w:val="18"/>
              </w:rPr>
              <w:t>-</w:t>
            </w:r>
            <w:r w:rsidR="00812744">
              <w:rPr>
                <w:sz w:val="18"/>
                <w:szCs w:val="18"/>
                <w:lang w:val="en-US"/>
              </w:rPr>
              <w:t>score</w:t>
            </w:r>
            <w:r w:rsidR="00812744" w:rsidRPr="00812744">
              <w:rPr>
                <w:sz w:val="18"/>
                <w:szCs w:val="18"/>
              </w:rPr>
              <w:t xml:space="preserve">, </w:t>
            </w:r>
            <w:r w:rsidR="00812744">
              <w:rPr>
                <w:sz w:val="18"/>
                <w:szCs w:val="18"/>
              </w:rPr>
              <w:t>в зависимости от в</w:t>
            </w:r>
            <w:r w:rsidRPr="00B873A9">
              <w:rPr>
                <w:sz w:val="18"/>
                <w:szCs w:val="18"/>
              </w:rPr>
              <w:t>ыбор</w:t>
            </w:r>
            <w:r w:rsidR="00812744">
              <w:rPr>
                <w:sz w:val="18"/>
                <w:szCs w:val="18"/>
              </w:rPr>
              <w:t>а</w:t>
            </w:r>
            <w:r w:rsidRPr="00B873A9">
              <w:rPr>
                <w:sz w:val="18"/>
                <w:szCs w:val="18"/>
              </w:rPr>
              <w:t xml:space="preserve"> глубины деревьев (</w:t>
            </w:r>
            <w:r w:rsidRPr="00B873A9">
              <w:rPr>
                <w:sz w:val="18"/>
                <w:szCs w:val="18"/>
                <w:lang w:val="en-US"/>
              </w:rPr>
              <w:t>max</w:t>
            </w:r>
            <w:r w:rsidRPr="00B873A9">
              <w:rPr>
                <w:sz w:val="18"/>
                <w:szCs w:val="18"/>
              </w:rPr>
              <w:t>_</w:t>
            </w:r>
            <w:r w:rsidRPr="00B873A9">
              <w:rPr>
                <w:sz w:val="18"/>
                <w:szCs w:val="18"/>
                <w:lang w:val="en-US"/>
              </w:rPr>
              <w:t>depth</w:t>
            </w:r>
            <w:r w:rsidRPr="00B873A9">
              <w:rPr>
                <w:sz w:val="18"/>
                <w:szCs w:val="18"/>
              </w:rPr>
              <w:t>) и числа деревьев (</w:t>
            </w:r>
            <w:r w:rsidRPr="00B873A9">
              <w:rPr>
                <w:sz w:val="18"/>
                <w:szCs w:val="18"/>
                <w:lang w:val="en-US"/>
              </w:rPr>
              <w:t>n</w:t>
            </w:r>
            <w:r w:rsidRPr="00B873A9">
              <w:rPr>
                <w:sz w:val="18"/>
                <w:szCs w:val="18"/>
              </w:rPr>
              <w:t>_</w:t>
            </w:r>
            <w:r w:rsidRPr="00B873A9">
              <w:rPr>
                <w:sz w:val="18"/>
                <w:szCs w:val="18"/>
                <w:lang w:val="en-US"/>
              </w:rPr>
              <w:t>estimators</w:t>
            </w:r>
            <w:r w:rsidRPr="00B873A9">
              <w:rPr>
                <w:sz w:val="18"/>
                <w:szCs w:val="18"/>
              </w:rPr>
              <w:t xml:space="preserve">) для случайного леса </w:t>
            </w:r>
            <w:r w:rsidRPr="00B873A9">
              <w:rPr>
                <w:sz w:val="18"/>
                <w:szCs w:val="18"/>
                <w:lang w:val="en-US"/>
              </w:rPr>
              <w:t>RF</w:t>
            </w:r>
            <w:r w:rsidR="00812744">
              <w:rPr>
                <w:sz w:val="18"/>
                <w:szCs w:val="18"/>
              </w:rPr>
              <w:t xml:space="preserve">. Красным выделен набор параметров, показывающий наивысший </w:t>
            </w:r>
            <w:r w:rsidR="00812744">
              <w:rPr>
                <w:sz w:val="18"/>
                <w:szCs w:val="18"/>
                <w:lang w:val="en-US"/>
              </w:rPr>
              <w:t>F</w:t>
            </w:r>
            <w:r w:rsidR="00812744">
              <w:rPr>
                <w:sz w:val="18"/>
                <w:szCs w:val="18"/>
              </w:rPr>
              <w:t>-</w:t>
            </w:r>
            <w:r w:rsidR="00812744">
              <w:rPr>
                <w:sz w:val="18"/>
                <w:szCs w:val="18"/>
                <w:lang w:val="en-US"/>
              </w:rPr>
              <w:t>score</w:t>
            </w:r>
          </w:p>
        </w:tc>
        <w:tc>
          <w:tcPr>
            <w:tcW w:w="5422" w:type="dxa"/>
          </w:tcPr>
          <w:p w14:paraId="71E56710" w14:textId="67142650" w:rsidR="000455CF" w:rsidRPr="00B873A9" w:rsidRDefault="000455CF" w:rsidP="00B873A9">
            <w:pPr>
              <w:pStyle w:val="O"/>
              <w:spacing w:line="240" w:lineRule="auto"/>
              <w:ind w:right="-113" w:firstLine="0"/>
              <w:jc w:val="center"/>
              <w:rPr>
                <w:sz w:val="18"/>
                <w:szCs w:val="18"/>
              </w:rPr>
            </w:pPr>
          </w:p>
        </w:tc>
      </w:tr>
      <w:tr w:rsidR="00B873A9" w14:paraId="003CEDC4" w14:textId="77777777" w:rsidTr="00304896">
        <w:trPr>
          <w:trHeight w:hRule="exact" w:val="266"/>
        </w:trPr>
        <w:tc>
          <w:tcPr>
            <w:tcW w:w="4364" w:type="dxa"/>
          </w:tcPr>
          <w:p w14:paraId="118A14CA" w14:textId="77777777" w:rsidR="00B873A9" w:rsidRPr="00B873A9" w:rsidRDefault="00B873A9" w:rsidP="00B873A9">
            <w:pPr>
              <w:pStyle w:val="O"/>
              <w:spacing w:line="240" w:lineRule="auto"/>
              <w:ind w:right="-113" w:firstLine="0"/>
              <w:jc w:val="center"/>
              <w:rPr>
                <w:sz w:val="18"/>
                <w:szCs w:val="18"/>
              </w:rPr>
            </w:pPr>
          </w:p>
        </w:tc>
        <w:tc>
          <w:tcPr>
            <w:tcW w:w="5422" w:type="dxa"/>
          </w:tcPr>
          <w:p w14:paraId="794C53EF" w14:textId="77777777" w:rsidR="00B873A9" w:rsidRPr="00B873A9" w:rsidRDefault="00B873A9" w:rsidP="00B873A9">
            <w:pPr>
              <w:pStyle w:val="O"/>
              <w:spacing w:line="240" w:lineRule="auto"/>
              <w:ind w:right="-113" w:firstLine="0"/>
              <w:jc w:val="center"/>
              <w:rPr>
                <w:sz w:val="18"/>
                <w:szCs w:val="18"/>
              </w:rPr>
            </w:pPr>
          </w:p>
        </w:tc>
      </w:tr>
      <w:tr w:rsidR="00B873A9" w14:paraId="4105993F" w14:textId="77777777" w:rsidTr="00742E69">
        <w:trPr>
          <w:trHeight w:hRule="exact" w:val="3138"/>
        </w:trPr>
        <w:tc>
          <w:tcPr>
            <w:tcW w:w="4364" w:type="dxa"/>
          </w:tcPr>
          <w:p w14:paraId="08D8B662" w14:textId="1FF7DECF" w:rsidR="000455CF" w:rsidRPr="00B873A9" w:rsidRDefault="000455CF" w:rsidP="00B873A9">
            <w:pPr>
              <w:pStyle w:val="O"/>
              <w:spacing w:line="240" w:lineRule="auto"/>
              <w:ind w:right="-113" w:firstLine="0"/>
              <w:jc w:val="center"/>
              <w:rPr>
                <w:sz w:val="18"/>
                <w:szCs w:val="18"/>
              </w:rPr>
            </w:pPr>
            <w:r w:rsidRPr="00B873A9">
              <w:rPr>
                <w:noProof/>
                <w:sz w:val="18"/>
                <w:szCs w:val="18"/>
                <w:lang w:val="en-US" w:eastAsia="en-US"/>
              </w:rPr>
              <w:drawing>
                <wp:inline distT="0" distB="0" distL="0" distR="0" wp14:anchorId="3D776433" wp14:editId="1694FE22">
                  <wp:extent cx="2634018" cy="196371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2">
                            <a:extLst>
                              <a:ext uri="{28A0092B-C50C-407E-A947-70E740481C1C}">
                                <a14:useLocalDpi xmlns:a14="http://schemas.microsoft.com/office/drawing/2010/main" val="0"/>
                              </a:ext>
                            </a:extLst>
                          </a:blip>
                          <a:srcRect t="8866" r="8208"/>
                          <a:stretch/>
                        </pic:blipFill>
                        <pic:spPr bwMode="auto">
                          <a:xfrm>
                            <a:off x="0" y="0"/>
                            <a:ext cx="2649345" cy="19751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22" w:type="dxa"/>
          </w:tcPr>
          <w:p w14:paraId="7CD98D10" w14:textId="1278B85D" w:rsidR="000455CF" w:rsidRPr="00B873A9" w:rsidRDefault="000455CF" w:rsidP="00B873A9">
            <w:pPr>
              <w:pStyle w:val="O"/>
              <w:spacing w:line="240" w:lineRule="auto"/>
              <w:ind w:right="-113" w:firstLine="0"/>
              <w:jc w:val="center"/>
              <w:rPr>
                <w:sz w:val="18"/>
                <w:szCs w:val="18"/>
              </w:rPr>
            </w:pPr>
            <w:r w:rsidRPr="00B873A9">
              <w:rPr>
                <w:noProof/>
                <w:sz w:val="18"/>
                <w:szCs w:val="18"/>
                <w:lang w:val="en-US" w:eastAsia="en-US"/>
              </w:rPr>
              <w:drawing>
                <wp:inline distT="0" distB="0" distL="0" distR="0" wp14:anchorId="3C458514" wp14:editId="0EB121CE">
                  <wp:extent cx="2722728" cy="1996364"/>
                  <wp:effectExtent l="0" t="0" r="190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t="10686" r="8532"/>
                          <a:stretch/>
                        </pic:blipFill>
                        <pic:spPr bwMode="auto">
                          <a:xfrm>
                            <a:off x="0" y="0"/>
                            <a:ext cx="2728943" cy="20009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73A9" w14:paraId="0F8EAAA7" w14:textId="77777777" w:rsidTr="00742E69">
        <w:trPr>
          <w:trHeight w:hRule="exact" w:val="846"/>
        </w:trPr>
        <w:tc>
          <w:tcPr>
            <w:tcW w:w="4364" w:type="dxa"/>
          </w:tcPr>
          <w:p w14:paraId="1E692AD9" w14:textId="3416BFF9" w:rsidR="000455CF" w:rsidRPr="00B873A9" w:rsidRDefault="00B873A9" w:rsidP="00B873A9">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5. Выбор оптимального числа нейронов в скрытом слое для одноуровневого персептрона </w:t>
            </w:r>
            <w:r w:rsidRPr="00B873A9">
              <w:rPr>
                <w:sz w:val="18"/>
                <w:szCs w:val="18"/>
                <w:lang w:val="en-US"/>
              </w:rPr>
              <w:t>SLP</w:t>
            </w:r>
            <w:r w:rsidRPr="00B873A9">
              <w:rPr>
                <w:sz w:val="18"/>
                <w:szCs w:val="18"/>
              </w:rPr>
              <w:t xml:space="preserve"> на примере падения ошибки </w:t>
            </w:r>
            <w:r w:rsidRPr="00B873A9">
              <w:rPr>
                <w:sz w:val="18"/>
                <w:szCs w:val="18"/>
                <w:lang w:val="en-US"/>
              </w:rPr>
              <w:t>loss</w:t>
            </w:r>
            <w:r w:rsidRPr="00B873A9">
              <w:rPr>
                <w:sz w:val="18"/>
                <w:szCs w:val="18"/>
              </w:rPr>
              <w:t xml:space="preserve"> функции</w:t>
            </w:r>
            <w:r>
              <w:rPr>
                <w:sz w:val="18"/>
                <w:szCs w:val="18"/>
              </w:rPr>
              <w:t xml:space="preserve"> </w:t>
            </w:r>
            <w:r w:rsidRPr="00B873A9">
              <w:rPr>
                <w:sz w:val="18"/>
                <w:szCs w:val="18"/>
              </w:rPr>
              <w:t>(</w:t>
            </w:r>
            <w:r w:rsidRPr="00B873A9">
              <w:rPr>
                <w:sz w:val="18"/>
                <w:szCs w:val="18"/>
                <w:lang w:val="en-US"/>
              </w:rPr>
              <w:t>CrossEntropyLoss</w:t>
            </w:r>
            <w:r w:rsidRPr="00B873A9">
              <w:rPr>
                <w:sz w:val="18"/>
                <w:szCs w:val="18"/>
              </w:rPr>
              <w:t>).</w:t>
            </w:r>
          </w:p>
        </w:tc>
        <w:tc>
          <w:tcPr>
            <w:tcW w:w="5422" w:type="dxa"/>
          </w:tcPr>
          <w:p w14:paraId="439D95F5" w14:textId="10FBAB7A" w:rsidR="000455CF" w:rsidRPr="00B873A9" w:rsidRDefault="00B873A9" w:rsidP="00B873A9">
            <w:pPr>
              <w:pStyle w:val="O"/>
              <w:spacing w:line="240" w:lineRule="auto"/>
              <w:ind w:right="-113" w:firstLine="0"/>
              <w:jc w:val="center"/>
              <w:rPr>
                <w:sz w:val="18"/>
                <w:szCs w:val="18"/>
              </w:rPr>
            </w:pPr>
            <w:r w:rsidRPr="00B873A9">
              <w:rPr>
                <w:sz w:val="18"/>
                <w:szCs w:val="18"/>
              </w:rPr>
              <w:t xml:space="preserve">Рисунок </w:t>
            </w:r>
            <w:r w:rsidR="0042734D">
              <w:rPr>
                <w:sz w:val="18"/>
                <w:szCs w:val="18"/>
              </w:rPr>
              <w:t>С</w:t>
            </w:r>
            <w:r w:rsidRPr="00B873A9">
              <w:rPr>
                <w:sz w:val="18"/>
                <w:szCs w:val="18"/>
              </w:rPr>
              <w:t xml:space="preserve">6. Выбор оптимального числа нейронов в скрытом слое для одноуровневого персептрона </w:t>
            </w:r>
            <w:r w:rsidRPr="00B873A9">
              <w:rPr>
                <w:sz w:val="18"/>
                <w:szCs w:val="18"/>
                <w:lang w:val="en-US"/>
              </w:rPr>
              <w:t>SLP</w:t>
            </w:r>
            <w:r w:rsidRPr="00B873A9">
              <w:rPr>
                <w:sz w:val="18"/>
                <w:szCs w:val="18"/>
              </w:rPr>
              <w:t xml:space="preserve"> на примере роста графика </w:t>
            </w:r>
            <w:r w:rsidRPr="00B873A9">
              <w:rPr>
                <w:sz w:val="18"/>
                <w:szCs w:val="18"/>
                <w:lang w:val="en-US"/>
              </w:rPr>
              <w:t>F</w:t>
            </w:r>
            <w:r w:rsidR="00373710" w:rsidRPr="00373710">
              <w:rPr>
                <w:sz w:val="18"/>
                <w:szCs w:val="18"/>
              </w:rPr>
              <w:noBreakHyphen/>
            </w:r>
            <w:r w:rsidRPr="00B873A9">
              <w:rPr>
                <w:sz w:val="18"/>
                <w:szCs w:val="18"/>
                <w:lang w:val="en-US"/>
              </w:rPr>
              <w:t>score</w:t>
            </w:r>
            <w:r w:rsidRPr="00B873A9">
              <w:rPr>
                <w:sz w:val="18"/>
                <w:szCs w:val="18"/>
              </w:rPr>
              <w:t>.</w:t>
            </w:r>
          </w:p>
        </w:tc>
      </w:tr>
    </w:tbl>
    <w:p w14:paraId="512224DC" w14:textId="378ED426" w:rsidR="00452761" w:rsidRDefault="002B3A84" w:rsidP="00941E13">
      <w:pPr>
        <w:pStyle w:val="22"/>
        <w:spacing w:after="0"/>
      </w:pPr>
      <w:bookmarkStart w:id="286" w:name="_Toc74818579"/>
      <w:r w:rsidRPr="00064D0A">
        <w:rPr>
          <w:szCs w:val="28"/>
        </w:rPr>
        <w:lastRenderedPageBreak/>
        <w:t xml:space="preserve">Приложение </w:t>
      </w:r>
      <w:r w:rsidR="00B64A4F">
        <w:rPr>
          <w:szCs w:val="28"/>
          <w:lang w:val="en-US"/>
        </w:rPr>
        <w:t>D</w:t>
      </w:r>
      <w:r w:rsidRPr="00064D0A">
        <w:rPr>
          <w:szCs w:val="28"/>
        </w:rPr>
        <w:t xml:space="preserve">. Показатели </w:t>
      </w:r>
      <w:r w:rsidRPr="00064D0A">
        <w:rPr>
          <w:szCs w:val="28"/>
          <w:lang w:val="en-US"/>
        </w:rPr>
        <w:t>F</w:t>
      </w:r>
      <w:r w:rsidRPr="00064D0A">
        <w:rPr>
          <w:szCs w:val="28"/>
        </w:rPr>
        <w:t>-</w:t>
      </w:r>
      <w:r w:rsidRPr="00064D0A">
        <w:rPr>
          <w:szCs w:val="28"/>
          <w:lang w:val="en-US"/>
        </w:rPr>
        <w:t>Score</w:t>
      </w:r>
      <w:r w:rsidR="00956C2E">
        <w:rPr>
          <w:szCs w:val="28"/>
        </w:rPr>
        <w:t xml:space="preserve"> в задаче</w:t>
      </w:r>
      <w:r w:rsidR="00956C2E">
        <w:t xml:space="preserve"> </w:t>
      </w:r>
      <w:r w:rsidR="00911D5F">
        <w:t>обнаружения болезни на основе локальных</w:t>
      </w:r>
      <w:r w:rsidR="002438E3">
        <w:t xml:space="preserve">, </w:t>
      </w:r>
      <w:r w:rsidR="00911D5F">
        <w:t xml:space="preserve">глобальных </w:t>
      </w:r>
      <w:r w:rsidR="002438E3">
        <w:t xml:space="preserve">и комбинированных </w:t>
      </w:r>
      <w:r w:rsidR="00911D5F">
        <w:t>признаков в красном канале</w:t>
      </w:r>
      <w:bookmarkEnd w:id="286"/>
    </w:p>
    <w:p w14:paraId="7EE94046" w14:textId="7CAF3148" w:rsidR="00941E13" w:rsidRDefault="00941E13" w:rsidP="00941E13">
      <w:pPr>
        <w:pStyle w:val="O"/>
        <w:spacing w:line="240" w:lineRule="auto"/>
        <w:ind w:left="-1418" w:right="-851" w:firstLine="0"/>
        <w:jc w:val="center"/>
      </w:pPr>
      <w:r>
        <w:rPr>
          <w:noProof/>
          <w:lang w:val="en-US" w:eastAsia="en-US"/>
        </w:rPr>
        <w:drawing>
          <wp:inline distT="0" distB="0" distL="0" distR="0" wp14:anchorId="711ECC4D" wp14:editId="0D2A2C71">
            <wp:extent cx="7374478" cy="10191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413952" cy="1024630"/>
                    </a:xfrm>
                    <a:prstGeom prst="rect">
                      <a:avLst/>
                    </a:prstGeom>
                    <a:noFill/>
                    <a:ln>
                      <a:noFill/>
                    </a:ln>
                  </pic:spPr>
                </pic:pic>
              </a:graphicData>
            </a:graphic>
          </wp:inline>
        </w:drawing>
      </w:r>
    </w:p>
    <w:p w14:paraId="68029209" w14:textId="42525DC5" w:rsidR="00941E13" w:rsidRDefault="00941E13" w:rsidP="00941E13">
      <w:pPr>
        <w:pStyle w:val="O"/>
        <w:spacing w:line="240" w:lineRule="auto"/>
        <w:ind w:left="-1418" w:right="-851" w:firstLine="0"/>
        <w:jc w:val="center"/>
      </w:pPr>
      <w:r>
        <w:rPr>
          <w:noProof/>
          <w:lang w:val="en-US" w:eastAsia="en-US"/>
        </w:rPr>
        <w:drawing>
          <wp:inline distT="0" distB="0" distL="0" distR="0" wp14:anchorId="7C8BBD06" wp14:editId="1EF6A865">
            <wp:extent cx="7374481" cy="10191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04900" cy="1023379"/>
                    </a:xfrm>
                    <a:prstGeom prst="rect">
                      <a:avLst/>
                    </a:prstGeom>
                    <a:noFill/>
                    <a:ln>
                      <a:noFill/>
                    </a:ln>
                  </pic:spPr>
                </pic:pic>
              </a:graphicData>
            </a:graphic>
          </wp:inline>
        </w:drawing>
      </w:r>
    </w:p>
    <w:p w14:paraId="3B2FAE2D" w14:textId="23E3E30F" w:rsidR="002438E3" w:rsidRPr="00452761" w:rsidRDefault="00941E13" w:rsidP="00941E13">
      <w:pPr>
        <w:pStyle w:val="O"/>
        <w:spacing w:line="240" w:lineRule="auto"/>
        <w:ind w:left="-1418" w:right="-851" w:firstLine="0"/>
        <w:jc w:val="center"/>
      </w:pPr>
      <w:r>
        <w:rPr>
          <w:noProof/>
          <w:lang w:val="en-US" w:eastAsia="en-US"/>
        </w:rPr>
        <w:drawing>
          <wp:inline distT="0" distB="0" distL="0" distR="0" wp14:anchorId="2019F9DD" wp14:editId="0C5494FA">
            <wp:extent cx="7374481" cy="10191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83404" cy="1020408"/>
                    </a:xfrm>
                    <a:prstGeom prst="rect">
                      <a:avLst/>
                    </a:prstGeom>
                    <a:noFill/>
                    <a:ln>
                      <a:noFill/>
                    </a:ln>
                  </pic:spPr>
                </pic:pic>
              </a:graphicData>
            </a:graphic>
          </wp:inline>
        </w:drawing>
      </w:r>
    </w:p>
    <w:p w14:paraId="7257AFA6" w14:textId="6E4968D4" w:rsidR="00E73AF9" w:rsidRDefault="00410CFC" w:rsidP="00941E13">
      <w:pPr>
        <w:pStyle w:val="22"/>
        <w:spacing w:after="0"/>
      </w:pPr>
      <w:bookmarkStart w:id="287" w:name="_Toc74818580"/>
      <w:r w:rsidRPr="001221AB">
        <w:rPr>
          <w:szCs w:val="28"/>
        </w:rPr>
        <w:t xml:space="preserve">Приложение </w:t>
      </w:r>
      <w:r w:rsidR="00B64A4F">
        <w:rPr>
          <w:szCs w:val="28"/>
          <w:lang w:val="en-US"/>
        </w:rPr>
        <w:t>E</w:t>
      </w:r>
      <w:r w:rsidRPr="001221AB">
        <w:rPr>
          <w:szCs w:val="28"/>
        </w:rPr>
        <w:t xml:space="preserve">. </w:t>
      </w:r>
      <w:r w:rsidR="00911D5F" w:rsidRPr="00064D0A">
        <w:rPr>
          <w:szCs w:val="28"/>
        </w:rPr>
        <w:t xml:space="preserve">Показатели </w:t>
      </w:r>
      <w:r w:rsidR="00911D5F" w:rsidRPr="00064D0A">
        <w:rPr>
          <w:szCs w:val="28"/>
          <w:lang w:val="en-US"/>
        </w:rPr>
        <w:t>F</w:t>
      </w:r>
      <w:r w:rsidR="00911D5F" w:rsidRPr="00064D0A">
        <w:rPr>
          <w:szCs w:val="28"/>
        </w:rPr>
        <w:t>-</w:t>
      </w:r>
      <w:r w:rsidR="00911D5F" w:rsidRPr="00064D0A">
        <w:rPr>
          <w:szCs w:val="28"/>
          <w:lang w:val="en-US"/>
        </w:rPr>
        <w:t>Score</w:t>
      </w:r>
      <w:r w:rsidR="00956C2E" w:rsidRPr="00956C2E">
        <w:rPr>
          <w:szCs w:val="28"/>
        </w:rPr>
        <w:t xml:space="preserve"> </w:t>
      </w:r>
      <w:r w:rsidR="00956C2E">
        <w:rPr>
          <w:szCs w:val="28"/>
        </w:rPr>
        <w:t>в задаче</w:t>
      </w:r>
      <w:r w:rsidR="00956C2E">
        <w:t xml:space="preserve"> </w:t>
      </w:r>
      <w:r w:rsidR="00911D5F">
        <w:t>классификации болезни на основе локальных</w:t>
      </w:r>
      <w:r w:rsidR="002438E3">
        <w:t>,</w:t>
      </w:r>
      <w:r w:rsidR="00911D5F">
        <w:t xml:space="preserve"> глобальных</w:t>
      </w:r>
      <w:r w:rsidR="002438E3">
        <w:t xml:space="preserve"> и комбинированных</w:t>
      </w:r>
      <w:r w:rsidR="00911D5F">
        <w:t xml:space="preserve"> признаков в красном канале</w:t>
      </w:r>
      <w:bookmarkEnd w:id="287"/>
    </w:p>
    <w:p w14:paraId="00625D38" w14:textId="6C706C21" w:rsidR="00452761" w:rsidRDefault="00941E13" w:rsidP="00941E13">
      <w:pPr>
        <w:pStyle w:val="HTML1"/>
        <w:shd w:val="clear" w:color="auto" w:fill="FFFFFF"/>
        <w:wordWrap w:val="0"/>
        <w:ind w:left="-1418" w:right="-851"/>
        <w:jc w:val="center"/>
        <w:textAlignment w:val="baseline"/>
        <w:rPr>
          <w:noProof/>
        </w:rPr>
      </w:pPr>
      <w:r>
        <w:rPr>
          <w:noProof/>
          <w:lang w:val="en-US" w:eastAsia="en-US"/>
        </w:rPr>
        <w:drawing>
          <wp:inline distT="0" distB="0" distL="0" distR="0" wp14:anchorId="2D1FEA89" wp14:editId="0075F977">
            <wp:extent cx="7374481" cy="10191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85617" cy="1020714"/>
                    </a:xfrm>
                    <a:prstGeom prst="rect">
                      <a:avLst/>
                    </a:prstGeom>
                    <a:noFill/>
                    <a:ln>
                      <a:noFill/>
                    </a:ln>
                  </pic:spPr>
                </pic:pic>
              </a:graphicData>
            </a:graphic>
          </wp:inline>
        </w:drawing>
      </w:r>
    </w:p>
    <w:p w14:paraId="2FF122F4" w14:textId="4DBD99AA" w:rsidR="00941E13" w:rsidRDefault="00941E13" w:rsidP="00941E13">
      <w:pPr>
        <w:pStyle w:val="HTML1"/>
        <w:shd w:val="clear" w:color="auto" w:fill="FFFFFF"/>
        <w:wordWrap w:val="0"/>
        <w:ind w:left="-1418" w:right="-851"/>
        <w:jc w:val="center"/>
        <w:textAlignment w:val="baseline"/>
        <w:rPr>
          <w:noProof/>
        </w:rPr>
      </w:pPr>
      <w:r>
        <w:rPr>
          <w:noProof/>
          <w:lang w:val="en-US" w:eastAsia="en-US"/>
        </w:rPr>
        <w:drawing>
          <wp:inline distT="0" distB="0" distL="0" distR="0" wp14:anchorId="165C307E" wp14:editId="2A139ADE">
            <wp:extent cx="7374481" cy="10191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95412" cy="1022068"/>
                    </a:xfrm>
                    <a:prstGeom prst="rect">
                      <a:avLst/>
                    </a:prstGeom>
                    <a:noFill/>
                    <a:ln>
                      <a:noFill/>
                    </a:ln>
                  </pic:spPr>
                </pic:pic>
              </a:graphicData>
            </a:graphic>
          </wp:inline>
        </w:drawing>
      </w:r>
    </w:p>
    <w:p w14:paraId="7DBCF089" w14:textId="236119C7" w:rsidR="00941E13" w:rsidRDefault="0088743A" w:rsidP="00941E13">
      <w:pPr>
        <w:pStyle w:val="HTML1"/>
        <w:shd w:val="clear" w:color="auto" w:fill="FFFFFF"/>
        <w:wordWrap w:val="0"/>
        <w:ind w:left="-1418" w:right="-851"/>
        <w:jc w:val="center"/>
        <w:textAlignment w:val="baseline"/>
        <w:rPr>
          <w:noProof/>
        </w:rPr>
      </w:pPr>
      <w:r>
        <w:rPr>
          <w:noProof/>
          <w:lang w:val="en-US" w:eastAsia="en-US"/>
        </w:rPr>
        <w:drawing>
          <wp:inline distT="0" distB="0" distL="0" distR="0" wp14:anchorId="0E219602" wp14:editId="373B3245">
            <wp:extent cx="7417949" cy="1026543"/>
            <wp:effectExtent l="0" t="0" r="0" b="254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452604" cy="1031339"/>
                    </a:xfrm>
                    <a:prstGeom prst="rect">
                      <a:avLst/>
                    </a:prstGeom>
                    <a:noFill/>
                    <a:ln>
                      <a:noFill/>
                    </a:ln>
                  </pic:spPr>
                </pic:pic>
              </a:graphicData>
            </a:graphic>
          </wp:inline>
        </w:drawing>
      </w:r>
    </w:p>
    <w:p w14:paraId="18BDC20C" w14:textId="7DFF11BF" w:rsidR="002438E3" w:rsidRDefault="00452761" w:rsidP="002438E3">
      <w:pPr>
        <w:pStyle w:val="22"/>
        <w:spacing w:after="0"/>
      </w:pPr>
      <w:bookmarkStart w:id="288" w:name="_Toc74818581"/>
      <w:r>
        <w:lastRenderedPageBreak/>
        <w:t xml:space="preserve">Приложение </w:t>
      </w:r>
      <w:r w:rsidR="00B64A4F">
        <w:rPr>
          <w:lang w:val="en-US"/>
        </w:rPr>
        <w:t>F</w:t>
      </w:r>
      <w:r w:rsidRPr="00A70F1F">
        <w:t xml:space="preserve">. </w:t>
      </w:r>
      <w:r w:rsidR="002438E3" w:rsidRPr="00064D0A">
        <w:rPr>
          <w:szCs w:val="28"/>
        </w:rPr>
        <w:t xml:space="preserve">Показатели </w:t>
      </w:r>
      <w:r w:rsidR="00956C2E">
        <w:rPr>
          <w:szCs w:val="28"/>
        </w:rPr>
        <w:t>в задаче</w:t>
      </w:r>
      <w:r w:rsidR="00956C2E">
        <w:t xml:space="preserve"> </w:t>
      </w:r>
      <w:r w:rsidR="002438E3">
        <w:t xml:space="preserve">обнаружения болезни на основе локальных, глобальных и комбинированных </w:t>
      </w:r>
      <w:r w:rsidR="002438E3">
        <w:rPr>
          <w:lang w:val="en-US"/>
        </w:rPr>
        <w:t>NDVI</w:t>
      </w:r>
      <w:r w:rsidR="002438E3" w:rsidRPr="002438E3">
        <w:t xml:space="preserve"> </w:t>
      </w:r>
      <w:r w:rsidR="002438E3">
        <w:t>признаков</w:t>
      </w:r>
      <w:bookmarkEnd w:id="288"/>
    </w:p>
    <w:p w14:paraId="5F9172D8" w14:textId="57CB4BA0" w:rsidR="001A2F9B" w:rsidRDefault="00941E13" w:rsidP="00941E13">
      <w:pPr>
        <w:pStyle w:val="HTML1"/>
        <w:shd w:val="clear" w:color="auto" w:fill="FFFFFF"/>
        <w:wordWrap w:val="0"/>
        <w:ind w:left="-1418" w:right="-851"/>
        <w:jc w:val="center"/>
        <w:textAlignment w:val="baseline"/>
        <w:rPr>
          <w:noProof/>
        </w:rPr>
      </w:pPr>
      <w:r>
        <w:rPr>
          <w:noProof/>
          <w:lang w:val="en-US" w:eastAsia="en-US"/>
        </w:rPr>
        <w:drawing>
          <wp:inline distT="0" distB="0" distL="0" distR="0" wp14:anchorId="341160E1" wp14:editId="5F40B79F">
            <wp:extent cx="7372350" cy="1018881"/>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14519" cy="1024709"/>
                    </a:xfrm>
                    <a:prstGeom prst="rect">
                      <a:avLst/>
                    </a:prstGeom>
                    <a:noFill/>
                    <a:ln>
                      <a:noFill/>
                    </a:ln>
                  </pic:spPr>
                </pic:pic>
              </a:graphicData>
            </a:graphic>
          </wp:inline>
        </w:drawing>
      </w:r>
    </w:p>
    <w:p w14:paraId="744D70AE" w14:textId="7A3DBD97" w:rsidR="00941E13" w:rsidRDefault="00941E13" w:rsidP="00941E13">
      <w:pPr>
        <w:ind w:left="-1418" w:right="-851"/>
        <w:jc w:val="center"/>
      </w:pPr>
      <w:r>
        <w:rPr>
          <w:noProof/>
          <w:lang w:val="en-US" w:eastAsia="en-US"/>
        </w:rPr>
        <w:drawing>
          <wp:inline distT="0" distB="0" distL="0" distR="0" wp14:anchorId="6C97476E" wp14:editId="5FC8526A">
            <wp:extent cx="7381875" cy="1020197"/>
            <wp:effectExtent l="0" t="0" r="0"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27477" cy="1026499"/>
                    </a:xfrm>
                    <a:prstGeom prst="rect">
                      <a:avLst/>
                    </a:prstGeom>
                    <a:noFill/>
                    <a:ln>
                      <a:noFill/>
                    </a:ln>
                  </pic:spPr>
                </pic:pic>
              </a:graphicData>
            </a:graphic>
          </wp:inline>
        </w:drawing>
      </w:r>
    </w:p>
    <w:p w14:paraId="2D9F47A9" w14:textId="76737DC9" w:rsidR="00941E13" w:rsidRPr="002438E3" w:rsidRDefault="00941E13" w:rsidP="00941E13">
      <w:pPr>
        <w:ind w:left="-1418" w:right="-851"/>
        <w:jc w:val="center"/>
      </w:pPr>
      <w:r>
        <w:rPr>
          <w:noProof/>
          <w:lang w:val="en-US" w:eastAsia="en-US"/>
        </w:rPr>
        <w:drawing>
          <wp:inline distT="0" distB="0" distL="0" distR="0" wp14:anchorId="794DE35E" wp14:editId="31C1FC83">
            <wp:extent cx="7381875" cy="1020197"/>
            <wp:effectExtent l="0" t="0" r="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432790" cy="1027234"/>
                    </a:xfrm>
                    <a:prstGeom prst="rect">
                      <a:avLst/>
                    </a:prstGeom>
                    <a:noFill/>
                    <a:ln>
                      <a:noFill/>
                    </a:ln>
                  </pic:spPr>
                </pic:pic>
              </a:graphicData>
            </a:graphic>
          </wp:inline>
        </w:drawing>
      </w:r>
    </w:p>
    <w:p w14:paraId="31E865F0" w14:textId="12713165" w:rsidR="00911D5F" w:rsidRDefault="00CA56A4" w:rsidP="00941E13">
      <w:pPr>
        <w:pStyle w:val="22"/>
        <w:spacing w:after="0"/>
      </w:pPr>
      <w:bookmarkStart w:id="289" w:name="_Toc74818582"/>
      <w:r>
        <w:t xml:space="preserve">Приложение </w:t>
      </w:r>
      <w:r w:rsidR="00B64A4F">
        <w:rPr>
          <w:lang w:val="en-US"/>
        </w:rPr>
        <w:t>G</w:t>
      </w:r>
      <w:r w:rsidRPr="002B3A84">
        <w:t xml:space="preserve">. </w:t>
      </w:r>
      <w:r w:rsidR="002438E3" w:rsidRPr="00064D0A">
        <w:rPr>
          <w:szCs w:val="28"/>
        </w:rPr>
        <w:t xml:space="preserve">Показатели </w:t>
      </w:r>
      <w:r w:rsidR="002438E3" w:rsidRPr="00064D0A">
        <w:rPr>
          <w:szCs w:val="28"/>
          <w:lang w:val="en-US"/>
        </w:rPr>
        <w:t>F</w:t>
      </w:r>
      <w:r w:rsidR="002438E3" w:rsidRPr="00064D0A">
        <w:rPr>
          <w:szCs w:val="28"/>
        </w:rPr>
        <w:t>-</w:t>
      </w:r>
      <w:r w:rsidR="002438E3" w:rsidRPr="00064D0A">
        <w:rPr>
          <w:szCs w:val="28"/>
          <w:lang w:val="en-US"/>
        </w:rPr>
        <w:t>Score</w:t>
      </w:r>
      <w:r w:rsidR="00956C2E" w:rsidRPr="00956C2E">
        <w:rPr>
          <w:szCs w:val="28"/>
        </w:rPr>
        <w:t xml:space="preserve"> </w:t>
      </w:r>
      <w:r w:rsidR="00956C2E">
        <w:rPr>
          <w:szCs w:val="28"/>
        </w:rPr>
        <w:t>в задаче</w:t>
      </w:r>
      <w:r w:rsidR="00956C2E">
        <w:t xml:space="preserve"> </w:t>
      </w:r>
      <w:r w:rsidR="002438E3">
        <w:t xml:space="preserve">классификации болезни на основе локальных, глобальных и комбинированных </w:t>
      </w:r>
      <w:r w:rsidR="002438E3">
        <w:rPr>
          <w:lang w:val="en-US"/>
        </w:rPr>
        <w:t>NDVI</w:t>
      </w:r>
      <w:r w:rsidR="002438E3" w:rsidRPr="002438E3">
        <w:t xml:space="preserve"> </w:t>
      </w:r>
      <w:r w:rsidR="002438E3">
        <w:t>признаков</w:t>
      </w:r>
      <w:bookmarkEnd w:id="289"/>
    </w:p>
    <w:p w14:paraId="395D2D48" w14:textId="550B82E9" w:rsidR="00585FF5" w:rsidRDefault="00941E13" w:rsidP="00941E13">
      <w:pPr>
        <w:ind w:left="-1418" w:right="-851"/>
        <w:jc w:val="center"/>
      </w:pPr>
      <w:r>
        <w:rPr>
          <w:noProof/>
          <w:lang w:val="en-US" w:eastAsia="en-US"/>
        </w:rPr>
        <w:drawing>
          <wp:inline distT="0" distB="0" distL="0" distR="0" wp14:anchorId="7F960606" wp14:editId="0CFA88F8">
            <wp:extent cx="7391400" cy="1021514"/>
            <wp:effectExtent l="0" t="0" r="0"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401853" cy="1022959"/>
                    </a:xfrm>
                    <a:prstGeom prst="rect">
                      <a:avLst/>
                    </a:prstGeom>
                    <a:noFill/>
                    <a:ln>
                      <a:noFill/>
                    </a:ln>
                  </pic:spPr>
                </pic:pic>
              </a:graphicData>
            </a:graphic>
          </wp:inline>
        </w:drawing>
      </w:r>
    </w:p>
    <w:p w14:paraId="35A9F532" w14:textId="5D3D9CE9" w:rsidR="00941E13" w:rsidRDefault="00941E13" w:rsidP="00941E13">
      <w:pPr>
        <w:ind w:left="-1418" w:right="-851"/>
        <w:jc w:val="center"/>
      </w:pPr>
      <w:r>
        <w:rPr>
          <w:noProof/>
          <w:lang w:val="en-US" w:eastAsia="en-US"/>
        </w:rPr>
        <w:drawing>
          <wp:inline distT="0" distB="0" distL="0" distR="0" wp14:anchorId="4CC9217A" wp14:editId="284E6659">
            <wp:extent cx="7410450" cy="1024147"/>
            <wp:effectExtent l="0" t="0" r="0" b="508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53061" cy="1030036"/>
                    </a:xfrm>
                    <a:prstGeom prst="rect">
                      <a:avLst/>
                    </a:prstGeom>
                    <a:noFill/>
                    <a:ln>
                      <a:noFill/>
                    </a:ln>
                  </pic:spPr>
                </pic:pic>
              </a:graphicData>
            </a:graphic>
          </wp:inline>
        </w:drawing>
      </w:r>
    </w:p>
    <w:p w14:paraId="1FB99187" w14:textId="772797F8" w:rsidR="00941E13" w:rsidRDefault="00941E13" w:rsidP="00941E13">
      <w:pPr>
        <w:ind w:left="-1418" w:right="-851"/>
        <w:jc w:val="center"/>
        <w:rPr>
          <w:lang w:val="en-US"/>
        </w:rPr>
      </w:pPr>
      <w:r>
        <w:rPr>
          <w:noProof/>
          <w:lang w:val="en-US" w:eastAsia="en-US"/>
        </w:rPr>
        <w:drawing>
          <wp:inline distT="0" distB="0" distL="0" distR="0" wp14:anchorId="24908B1D" wp14:editId="3D479A4E">
            <wp:extent cx="7400925" cy="1022830"/>
            <wp:effectExtent l="0" t="0" r="0" b="63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55725" cy="1030404"/>
                    </a:xfrm>
                    <a:prstGeom prst="rect">
                      <a:avLst/>
                    </a:prstGeom>
                    <a:noFill/>
                    <a:ln>
                      <a:noFill/>
                    </a:ln>
                  </pic:spPr>
                </pic:pic>
              </a:graphicData>
            </a:graphic>
          </wp:inline>
        </w:drawing>
      </w:r>
    </w:p>
    <w:p w14:paraId="44FE03CC" w14:textId="77777777" w:rsidR="00941E13" w:rsidRDefault="00941E13">
      <w:pPr>
        <w:spacing w:after="160" w:line="259" w:lineRule="auto"/>
        <w:rPr>
          <w:lang w:val="en-US"/>
        </w:rPr>
      </w:pPr>
      <w:r>
        <w:rPr>
          <w:lang w:val="en-US"/>
        </w:rPr>
        <w:br w:type="page"/>
      </w:r>
    </w:p>
    <w:p w14:paraId="652B77F9" w14:textId="347E7213" w:rsidR="00AD63D0" w:rsidRPr="00AD63D0" w:rsidRDefault="00AD63D0" w:rsidP="00AD63D0">
      <w:pPr>
        <w:pStyle w:val="22"/>
        <w:spacing w:after="0"/>
      </w:pPr>
      <w:bookmarkStart w:id="290" w:name="_Toc74818583"/>
      <w:r>
        <w:lastRenderedPageBreak/>
        <w:t xml:space="preserve">Приложение </w:t>
      </w:r>
      <w:r w:rsidR="00B64A4F">
        <w:rPr>
          <w:lang w:val="en-US"/>
        </w:rPr>
        <w:t>H</w:t>
      </w:r>
      <w:r w:rsidRPr="002B3A84">
        <w:t xml:space="preserve">. </w:t>
      </w:r>
      <w:r>
        <w:rPr>
          <w:szCs w:val="28"/>
        </w:rPr>
        <w:t xml:space="preserve">Листинг кода извлечения </w:t>
      </w:r>
      <w:r w:rsidR="003E4FEA">
        <w:rPr>
          <w:szCs w:val="28"/>
        </w:rPr>
        <w:t xml:space="preserve">полного вектора </w:t>
      </w:r>
      <w:r>
        <w:rPr>
          <w:szCs w:val="28"/>
        </w:rPr>
        <w:t>признаков</w:t>
      </w:r>
      <w:bookmarkEnd w:id="290"/>
    </w:p>
    <w:p w14:paraId="095071B4" w14:textId="7A45D7E9"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b/>
          <w:bCs/>
          <w:color w:val="006699"/>
          <w:sz w:val="20"/>
          <w:szCs w:val="20"/>
          <w:bdr w:val="none" w:sz="0" w:space="0" w:color="auto" w:frame="1"/>
          <w:lang w:val="en-US"/>
        </w:rPr>
        <w:t>c</w:t>
      </w:r>
      <w:proofErr w:type="spellStart"/>
      <w:r w:rsidRPr="003D21D8">
        <w:rPr>
          <w:rFonts w:ascii="Courier New" w:hAnsi="Courier New" w:cs="Courier New"/>
          <w:b/>
          <w:bCs/>
          <w:color w:val="006699"/>
          <w:sz w:val="20"/>
          <w:szCs w:val="20"/>
          <w:bdr w:val="none" w:sz="0" w:space="0" w:color="auto" w:frame="1"/>
        </w:rPr>
        <w:t>lass</w:t>
      </w:r>
      <w:proofErr w:type="spellEnd"/>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Features(</w:t>
      </w:r>
      <w:proofErr w:type="spellStart"/>
      <w:proofErr w:type="gramStart"/>
      <w:r w:rsidRPr="003D21D8">
        <w:rPr>
          <w:rFonts w:ascii="Courier New" w:hAnsi="Courier New" w:cs="Courier New"/>
          <w:color w:val="000000"/>
          <w:sz w:val="20"/>
          <w:szCs w:val="20"/>
          <w:bdr w:val="none" w:sz="0" w:space="0" w:color="auto" w:frame="1"/>
        </w:rPr>
        <w:t>nn.Module</w:t>
      </w:r>
      <w:proofErr w:type="spellEnd"/>
      <w:proofErr w:type="gramEnd"/>
      <w:r w:rsidRPr="003D21D8">
        <w:rPr>
          <w:rFonts w:ascii="Courier New" w:hAnsi="Courier New" w:cs="Courier New"/>
          <w:color w:val="000000"/>
          <w:sz w:val="20"/>
          <w:szCs w:val="20"/>
          <w:bdr w:val="none" w:sz="0" w:space="0" w:color="auto" w:frame="1"/>
        </w:rPr>
        <w:t>):</w:t>
      </w:r>
    </w:p>
    <w:p w14:paraId="6E26B36C"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GLCM_PROPERTIES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00FF"/>
          <w:sz w:val="20"/>
          <w:szCs w:val="20"/>
          <w:bdr w:val="none" w:sz="0" w:space="0" w:color="auto" w:frame="1"/>
          <w:lang w:val="en-US"/>
        </w:rPr>
        <w:t>'contrast'</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'homogeneity'</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'energy'</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'correlation'</w:t>
      </w:r>
      <w:r w:rsidRPr="003D21D8">
        <w:rPr>
          <w:rFonts w:ascii="Courier New" w:hAnsi="Courier New" w:cs="Courier New"/>
          <w:color w:val="000000"/>
          <w:sz w:val="20"/>
          <w:szCs w:val="20"/>
          <w:bdr w:val="none" w:sz="0" w:space="0" w:color="auto" w:frame="1"/>
          <w:lang w:val="en-US"/>
        </w:rPr>
        <w:t>)</w:t>
      </w:r>
    </w:p>
    <w:p w14:paraId="5DBE1671"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606FCF94" w14:textId="00A50CE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sz w:val="20"/>
          <w:szCs w:val="20"/>
          <w:bdr w:val="none" w:sz="0" w:space="0" w:color="auto" w:frame="1"/>
          <w:lang w:val="en-US"/>
        </w:rPr>
      </w:pPr>
      <w:r w:rsidRPr="003D21D8">
        <w:rPr>
          <w:rFonts w:ascii="Courier New" w:hAnsi="Courier New" w:cs="Courier New"/>
          <w:sz w:val="20"/>
          <w:szCs w:val="20"/>
          <w:bdr w:val="none" w:sz="0" w:space="0" w:color="auto" w:frame="1"/>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sz w:val="20"/>
          <w:szCs w:val="20"/>
          <w:bdr w:val="none" w:sz="0" w:space="0" w:color="auto" w:frame="1"/>
          <w:lang w:val="en-US"/>
        </w:rPr>
        <w:t xml:space="preserve"> __</w:t>
      </w:r>
      <w:proofErr w:type="spellStart"/>
      <w:r w:rsidRPr="003D21D8">
        <w:rPr>
          <w:rFonts w:ascii="Courier New" w:hAnsi="Courier New" w:cs="Courier New"/>
          <w:sz w:val="20"/>
          <w:szCs w:val="20"/>
          <w:bdr w:val="none" w:sz="0" w:space="0" w:color="auto" w:frame="1"/>
          <w:lang w:val="en-US"/>
        </w:rPr>
        <w:t>init</w:t>
      </w:r>
      <w:proofErr w:type="spellEnd"/>
      <w:r w:rsidRPr="003D21D8">
        <w:rPr>
          <w:rFonts w:ascii="Courier New" w:hAnsi="Courier New" w:cs="Courier New"/>
          <w:sz w:val="20"/>
          <w:szCs w:val="20"/>
          <w:bdr w:val="none" w:sz="0" w:space="0" w:color="auto" w:frame="1"/>
          <w:lang w:val="en-US"/>
        </w:rPr>
        <w:t>_</w:t>
      </w:r>
      <w:proofErr w:type="gramStart"/>
      <w:r w:rsidRPr="003D21D8">
        <w:rPr>
          <w:rFonts w:ascii="Courier New" w:hAnsi="Courier New" w:cs="Courier New"/>
          <w:sz w:val="20"/>
          <w:szCs w:val="20"/>
          <w:bdr w:val="none" w:sz="0" w:space="0" w:color="auto" w:frame="1"/>
          <w:lang w:val="en-US"/>
        </w:rPr>
        <w:t>_(</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sz w:val="20"/>
          <w:szCs w:val="20"/>
          <w:bdr w:val="none" w:sz="0" w:space="0" w:color="auto" w:frame="1"/>
          <w:lang w:val="en-US"/>
        </w:rPr>
        <w:t xml:space="preserve">, mode, channel, </w:t>
      </w:r>
      <w:proofErr w:type="spellStart"/>
      <w:r w:rsidRPr="003D21D8">
        <w:rPr>
          <w:rFonts w:ascii="Courier New" w:hAnsi="Courier New" w:cs="Courier New"/>
          <w:sz w:val="20"/>
          <w:szCs w:val="20"/>
          <w:bdr w:val="none" w:sz="0" w:space="0" w:color="auto" w:frame="1"/>
          <w:lang w:val="en-US"/>
        </w:rPr>
        <w:t>ds_stat</w:t>
      </w:r>
      <w:proofErr w:type="spellEnd"/>
      <w:r w:rsidRPr="003D21D8">
        <w:rPr>
          <w:rFonts w:ascii="Courier New" w:hAnsi="Courier New" w:cs="Courier New"/>
          <w:sz w:val="20"/>
          <w:szCs w:val="20"/>
          <w:bdr w:val="none" w:sz="0" w:space="0" w:color="auto" w:frame="1"/>
          <w:lang w:val="en-US"/>
        </w:rPr>
        <w:t xml:space="preserve">, bins, </w:t>
      </w:r>
      <w:proofErr w:type="spellStart"/>
      <w:r w:rsidRPr="003D21D8">
        <w:rPr>
          <w:rFonts w:ascii="Courier New" w:hAnsi="Courier New" w:cs="Courier New"/>
          <w:sz w:val="20"/>
          <w:szCs w:val="20"/>
          <w:bdr w:val="none" w:sz="0" w:space="0" w:color="auto" w:frame="1"/>
          <w:lang w:val="en-US"/>
        </w:rPr>
        <w:t>dist</w:t>
      </w:r>
      <w:proofErr w:type="spellEnd"/>
      <w:r w:rsidRPr="003D21D8">
        <w:rPr>
          <w:rFonts w:ascii="Courier New" w:hAnsi="Courier New" w:cs="Courier New"/>
          <w:sz w:val="20"/>
          <w:szCs w:val="20"/>
          <w:bdr w:val="none" w:sz="0" w:space="0" w:color="auto" w:frame="1"/>
          <w:lang w:val="en-US"/>
        </w:rPr>
        <w:t xml:space="preserve">, theta, </w:t>
      </w:r>
      <w:proofErr w:type="spellStart"/>
      <w:r w:rsidRPr="003D21D8">
        <w:rPr>
          <w:rFonts w:ascii="Courier New" w:hAnsi="Courier New" w:cs="Courier New"/>
          <w:sz w:val="20"/>
          <w:szCs w:val="20"/>
          <w:bdr w:val="none" w:sz="0" w:space="0" w:color="auto" w:frame="1"/>
          <w:lang w:val="en-US"/>
        </w:rPr>
        <w:t>n_jobs</w:t>
      </w:r>
      <w:proofErr w:type="spellEnd"/>
      <w:r w:rsidRPr="003D21D8">
        <w:rPr>
          <w:rFonts w:ascii="Courier New" w:hAnsi="Courier New" w:cs="Courier New"/>
          <w:sz w:val="20"/>
          <w:szCs w:val="20"/>
          <w:bdr w:val="none" w:sz="0" w:space="0" w:color="auto" w:frame="1"/>
          <w:lang w:val="en-US"/>
        </w:rPr>
        <w:t>=8):</w:t>
      </w:r>
    </w:p>
    <w:p w14:paraId="3C7B5B80"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FF1493"/>
          <w:sz w:val="20"/>
          <w:szCs w:val="20"/>
          <w:bdr w:val="none" w:sz="0" w:space="0" w:color="auto" w:frame="1"/>
        </w:rPr>
        <w:t>super</w:t>
      </w:r>
      <w:proofErr w:type="spellEnd"/>
      <w:r w:rsidRPr="003D21D8">
        <w:rPr>
          <w:rFonts w:ascii="Courier New" w:hAnsi="Courier New" w:cs="Courier New"/>
          <w:color w:val="000000"/>
          <w:sz w:val="20"/>
          <w:szCs w:val="20"/>
          <w:bdr w:val="none" w:sz="0" w:space="0" w:color="auto" w:frame="1"/>
        </w:rPr>
        <w:t>(</w:t>
      </w:r>
      <w:proofErr w:type="gramStart"/>
      <w:r w:rsidRPr="003D21D8">
        <w:rPr>
          <w:rFonts w:ascii="Courier New" w:hAnsi="Courier New" w:cs="Courier New"/>
          <w:color w:val="000000"/>
          <w:sz w:val="20"/>
          <w:szCs w:val="20"/>
          <w:bdr w:val="none" w:sz="0" w:space="0" w:color="auto" w:frame="1"/>
        </w:rPr>
        <w:t>)._</w:t>
      </w:r>
      <w:proofErr w:type="gramEnd"/>
      <w:r w:rsidRPr="003D21D8">
        <w:rPr>
          <w:rFonts w:ascii="Courier New" w:hAnsi="Courier New" w:cs="Courier New"/>
          <w:color w:val="000000"/>
          <w:sz w:val="20"/>
          <w:szCs w:val="20"/>
          <w:bdr w:val="none" w:sz="0" w:space="0" w:color="auto" w:frame="1"/>
        </w:rPr>
        <w:t>_</w:t>
      </w:r>
      <w:proofErr w:type="spellStart"/>
      <w:r w:rsidRPr="003D21D8">
        <w:rPr>
          <w:rFonts w:ascii="Courier New" w:hAnsi="Courier New" w:cs="Courier New"/>
          <w:color w:val="000000"/>
          <w:sz w:val="20"/>
          <w:szCs w:val="20"/>
          <w:bdr w:val="none" w:sz="0" w:space="0" w:color="auto" w:frame="1"/>
        </w:rPr>
        <w:t>init</w:t>
      </w:r>
      <w:proofErr w:type="spellEnd"/>
      <w:r w:rsidRPr="003D21D8">
        <w:rPr>
          <w:rFonts w:ascii="Courier New" w:hAnsi="Courier New" w:cs="Courier New"/>
          <w:color w:val="000000"/>
          <w:sz w:val="20"/>
          <w:szCs w:val="20"/>
          <w:bdr w:val="none" w:sz="0" w:space="0" w:color="auto" w:frame="1"/>
        </w:rPr>
        <w:t>__()</w:t>
      </w:r>
    </w:p>
    <w:p w14:paraId="63720534"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channel </w:t>
      </w:r>
      <w:r w:rsidRPr="003D21D8">
        <w:rPr>
          <w:rFonts w:ascii="Courier New" w:hAnsi="Courier New" w:cs="Courier New"/>
          <w:b/>
          <w:bCs/>
          <w:color w:val="006699"/>
          <w:sz w:val="20"/>
          <w:szCs w:val="20"/>
          <w:bdr w:val="none" w:sz="0" w:space="0" w:color="auto" w:frame="1"/>
          <w:lang w:val="en-US"/>
        </w:rPr>
        <w:t>not</w:t>
      </w:r>
      <w:r w:rsidRPr="003D21D8">
        <w:rPr>
          <w:rFonts w:ascii="Courier New" w:hAnsi="Courier New" w:cs="Courier New"/>
          <w:color w:val="666666"/>
          <w:sz w:val="20"/>
          <w:szCs w:val="20"/>
          <w:lang w:val="en-US"/>
        </w:rPr>
        <w:t xml:space="preserve"> </w:t>
      </w:r>
      <w:r w:rsidRPr="003D21D8">
        <w:rPr>
          <w:rFonts w:ascii="Courier New" w:hAnsi="Courier New" w:cs="Courier New"/>
          <w:b/>
          <w:bCs/>
          <w:color w:val="006699"/>
          <w:sz w:val="20"/>
          <w:szCs w:val="20"/>
          <w:bdr w:val="none" w:sz="0" w:space="0" w:color="auto" w:frame="1"/>
          <w:lang w:val="en-US"/>
        </w:rPr>
        <w:t>in</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00FF"/>
          <w:sz w:val="20"/>
          <w:szCs w:val="20"/>
          <w:bdr w:val="none" w:sz="0" w:space="0" w:color="auto" w:frame="1"/>
          <w:lang w:val="en-US"/>
        </w:rPr>
        <w:t>'B'</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'G'</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'R'</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w:t>
      </w:r>
      <w:proofErr w:type="spellStart"/>
      <w:r w:rsidRPr="003D21D8">
        <w:rPr>
          <w:rFonts w:ascii="Courier New" w:hAnsi="Courier New" w:cs="Courier New"/>
          <w:color w:val="0000FF"/>
          <w:sz w:val="20"/>
          <w:szCs w:val="20"/>
          <w:bdr w:val="none" w:sz="0" w:space="0" w:color="auto" w:frame="1"/>
          <w:lang w:val="en-US"/>
        </w:rPr>
        <w:t>ndvi</w:t>
      </w:r>
      <w:proofErr w:type="spellEnd"/>
      <w:r w:rsidRPr="003D21D8">
        <w:rPr>
          <w:rFonts w:ascii="Courier New" w:hAnsi="Courier New" w:cs="Courier New"/>
          <w:color w:val="0000FF"/>
          <w:sz w:val="20"/>
          <w:szCs w:val="20"/>
          <w:bdr w:val="none" w:sz="0" w:space="0" w:color="auto" w:frame="1"/>
          <w:lang w:val="en-US"/>
        </w:rPr>
        <w:t>'</w:t>
      </w:r>
      <w:r w:rsidRPr="003D21D8">
        <w:rPr>
          <w:rFonts w:ascii="Courier New" w:hAnsi="Courier New" w:cs="Courier New"/>
          <w:color w:val="000000"/>
          <w:sz w:val="20"/>
          <w:szCs w:val="20"/>
          <w:bdr w:val="none" w:sz="0" w:space="0" w:color="auto" w:frame="1"/>
          <w:lang w:val="en-US"/>
        </w:rPr>
        <w:t>]:</w:t>
      </w:r>
    </w:p>
    <w:p w14:paraId="283E9593"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raise</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ValueError</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'Arg</w:t>
      </w:r>
      <w:proofErr w:type="spellEnd"/>
      <w:r w:rsidRPr="003D21D8">
        <w:rPr>
          <w:rFonts w:ascii="Courier New" w:hAnsi="Courier New" w:cs="Courier New"/>
          <w:color w:val="0000FF"/>
          <w:sz w:val="20"/>
          <w:szCs w:val="20"/>
          <w:bdr w:val="none" w:sz="0" w:space="0" w:color="auto" w:frame="1"/>
          <w:lang w:val="en-US"/>
        </w:rPr>
        <w:t xml:space="preserve"> \'channel\'={channel} is not valid'</w:t>
      </w:r>
      <w:r w:rsidRPr="003D21D8">
        <w:rPr>
          <w:rFonts w:ascii="Courier New" w:hAnsi="Courier New" w:cs="Courier New"/>
          <w:color w:val="000000"/>
          <w:sz w:val="20"/>
          <w:szCs w:val="20"/>
          <w:bdr w:val="none" w:sz="0" w:space="0" w:color="auto" w:frame="1"/>
          <w:lang w:val="en-US"/>
        </w:rPr>
        <w:t>)</w:t>
      </w:r>
    </w:p>
    <w:p w14:paraId="03FD01A5"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FF1493"/>
          <w:sz w:val="20"/>
          <w:szCs w:val="20"/>
          <w:bdr w:val="none" w:sz="0" w:space="0" w:color="auto" w:frame="1"/>
          <w:lang w:val="en-US"/>
        </w:rPr>
        <w:t>len</w:t>
      </w:r>
      <w:proofErr w:type="spell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dist</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is</w:t>
      </w:r>
      <w:r w:rsidRPr="003D21D8">
        <w:rPr>
          <w:rFonts w:ascii="Courier New" w:hAnsi="Courier New" w:cs="Courier New"/>
          <w:color w:val="666666"/>
          <w:sz w:val="20"/>
          <w:szCs w:val="20"/>
          <w:lang w:val="en-US"/>
        </w:rPr>
        <w:t xml:space="preserve"> </w:t>
      </w:r>
      <w:r w:rsidRPr="003D21D8">
        <w:rPr>
          <w:rFonts w:ascii="Courier New" w:hAnsi="Courier New" w:cs="Courier New"/>
          <w:color w:val="808080"/>
          <w:sz w:val="20"/>
          <w:szCs w:val="20"/>
          <w:bdr w:val="none" w:sz="0" w:space="0" w:color="auto" w:frame="1"/>
          <w:lang w:val="en-US"/>
        </w:rPr>
        <w:t>None</w:t>
      </w:r>
      <w:r w:rsidRPr="003D21D8">
        <w:rPr>
          <w:rFonts w:ascii="Courier New" w:hAnsi="Courier New" w:cs="Courier New"/>
          <w:color w:val="666666"/>
          <w:sz w:val="20"/>
          <w:szCs w:val="20"/>
          <w:lang w:val="en-US"/>
        </w:rPr>
        <w:t xml:space="preserve"> </w:t>
      </w:r>
      <w:r w:rsidRPr="003D21D8">
        <w:rPr>
          <w:rFonts w:ascii="Courier New" w:hAnsi="Courier New" w:cs="Courier New"/>
          <w:b/>
          <w:bCs/>
          <w:color w:val="006699"/>
          <w:sz w:val="20"/>
          <w:szCs w:val="20"/>
          <w:bdr w:val="none" w:sz="0" w:space="0" w:color="auto" w:frame="1"/>
          <w:lang w:val="en-US"/>
        </w:rPr>
        <w:t>or</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FF1493"/>
          <w:sz w:val="20"/>
          <w:szCs w:val="20"/>
          <w:bdr w:val="none" w:sz="0" w:space="0" w:color="auto" w:frame="1"/>
          <w:lang w:val="en-US"/>
        </w:rPr>
        <w:t>len</w:t>
      </w:r>
      <w:proofErr w:type="spellEnd"/>
      <w:r w:rsidRPr="003D21D8">
        <w:rPr>
          <w:rFonts w:ascii="Courier New" w:hAnsi="Courier New" w:cs="Courier New"/>
          <w:color w:val="000000"/>
          <w:sz w:val="20"/>
          <w:szCs w:val="20"/>
          <w:bdr w:val="none" w:sz="0" w:space="0" w:color="auto" w:frame="1"/>
          <w:lang w:val="en-US"/>
        </w:rPr>
        <w:t xml:space="preserve">(theta) </w:t>
      </w:r>
      <w:r w:rsidRPr="003D21D8">
        <w:rPr>
          <w:rFonts w:ascii="Courier New" w:hAnsi="Courier New" w:cs="Courier New"/>
          <w:b/>
          <w:bCs/>
          <w:color w:val="006699"/>
          <w:sz w:val="20"/>
          <w:szCs w:val="20"/>
          <w:bdr w:val="none" w:sz="0" w:space="0" w:color="auto" w:frame="1"/>
          <w:lang w:val="en-US"/>
        </w:rPr>
        <w:t>is</w:t>
      </w:r>
      <w:r w:rsidRPr="003D21D8">
        <w:rPr>
          <w:rFonts w:ascii="Courier New" w:hAnsi="Courier New" w:cs="Courier New"/>
          <w:color w:val="666666"/>
          <w:sz w:val="20"/>
          <w:szCs w:val="20"/>
          <w:lang w:val="en-US"/>
        </w:rPr>
        <w:t xml:space="preserve"> </w:t>
      </w:r>
      <w:r w:rsidRPr="003D21D8">
        <w:rPr>
          <w:rFonts w:ascii="Courier New" w:hAnsi="Courier New" w:cs="Courier New"/>
          <w:color w:val="808080"/>
          <w:sz w:val="20"/>
          <w:szCs w:val="20"/>
          <w:bdr w:val="none" w:sz="0" w:space="0" w:color="auto" w:frame="1"/>
          <w:lang w:val="en-US"/>
        </w:rPr>
        <w:t>None</w:t>
      </w:r>
      <w:r w:rsidRPr="003D21D8">
        <w:rPr>
          <w:rFonts w:ascii="Courier New" w:hAnsi="Courier New" w:cs="Courier New"/>
          <w:color w:val="000000"/>
          <w:sz w:val="20"/>
          <w:szCs w:val="20"/>
          <w:bdr w:val="none" w:sz="0" w:space="0" w:color="auto" w:frame="1"/>
          <w:lang w:val="en-US"/>
        </w:rPr>
        <w:t>:</w:t>
      </w:r>
    </w:p>
    <w:p w14:paraId="1C34D73B"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raise</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ValueError</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'Arg</w:t>
      </w:r>
      <w:proofErr w:type="spellEnd"/>
      <w:r w:rsidRPr="003D21D8">
        <w:rPr>
          <w:rFonts w:ascii="Courier New" w:hAnsi="Courier New" w:cs="Courier New"/>
          <w:color w:val="0000FF"/>
          <w:sz w:val="20"/>
          <w:szCs w:val="20"/>
          <w:bdr w:val="none" w:sz="0" w:space="0" w:color="auto" w:frame="1"/>
          <w:lang w:val="en-US"/>
        </w:rPr>
        <w:t xml:space="preserve"> \'</w:t>
      </w:r>
      <w:proofErr w:type="spellStart"/>
      <w:r w:rsidRPr="003D21D8">
        <w:rPr>
          <w:rFonts w:ascii="Courier New" w:hAnsi="Courier New" w:cs="Courier New"/>
          <w:color w:val="0000FF"/>
          <w:sz w:val="20"/>
          <w:szCs w:val="20"/>
          <w:bdr w:val="none" w:sz="0" w:space="0" w:color="auto" w:frame="1"/>
          <w:lang w:val="en-US"/>
        </w:rPr>
        <w:t>dist</w:t>
      </w:r>
      <w:proofErr w:type="spellEnd"/>
      <w:r w:rsidRPr="003D21D8">
        <w:rPr>
          <w:rFonts w:ascii="Courier New" w:hAnsi="Courier New" w:cs="Courier New"/>
          <w:color w:val="0000FF"/>
          <w:sz w:val="20"/>
          <w:szCs w:val="20"/>
          <w:bdr w:val="none" w:sz="0" w:space="0" w:color="auto" w:frame="1"/>
          <w:lang w:val="en-US"/>
        </w:rPr>
        <w:t>\' or \'theta\' is empty'</w:t>
      </w:r>
      <w:r w:rsidRPr="003D21D8">
        <w:rPr>
          <w:rFonts w:ascii="Courier New" w:hAnsi="Courier New" w:cs="Courier New"/>
          <w:color w:val="000000"/>
          <w:sz w:val="20"/>
          <w:szCs w:val="20"/>
          <w:bdr w:val="none" w:sz="0" w:space="0" w:color="auto" w:frame="1"/>
          <w:lang w:val="en-US"/>
        </w:rPr>
        <w:t>)</w:t>
      </w:r>
    </w:p>
    <w:p w14:paraId="3231C66E" w14:textId="3A5BDAA1"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ds_stat</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is</w:t>
      </w:r>
      <w:r w:rsidRPr="003D21D8">
        <w:rPr>
          <w:rFonts w:ascii="Courier New" w:hAnsi="Courier New" w:cs="Courier New"/>
          <w:color w:val="666666"/>
          <w:sz w:val="20"/>
          <w:szCs w:val="20"/>
          <w:lang w:val="en-US"/>
        </w:rPr>
        <w:t xml:space="preserve"> </w:t>
      </w:r>
      <w:r w:rsidRPr="003D21D8">
        <w:rPr>
          <w:rFonts w:ascii="Courier New" w:hAnsi="Courier New" w:cs="Courier New"/>
          <w:color w:val="808080"/>
          <w:sz w:val="20"/>
          <w:szCs w:val="20"/>
          <w:bdr w:val="none" w:sz="0" w:space="0" w:color="auto" w:frame="1"/>
          <w:lang w:val="en-US"/>
        </w:rPr>
        <w:t>None</w:t>
      </w:r>
      <w:r w:rsidRPr="003D21D8">
        <w:rPr>
          <w:rFonts w:ascii="Courier New" w:hAnsi="Courier New" w:cs="Courier New"/>
          <w:color w:val="000000"/>
          <w:sz w:val="20"/>
          <w:szCs w:val="20"/>
          <w:bdr w:val="none" w:sz="0" w:space="0" w:color="auto" w:frame="1"/>
          <w:lang w:val="en-US"/>
        </w:rPr>
        <w:t>:</w:t>
      </w:r>
    </w:p>
    <w:p w14:paraId="3A963531"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raise</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ValueError</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'Arg</w:t>
      </w:r>
      <w:proofErr w:type="spellEnd"/>
      <w:r w:rsidRPr="003D21D8">
        <w:rPr>
          <w:rFonts w:ascii="Courier New" w:hAnsi="Courier New" w:cs="Courier New"/>
          <w:color w:val="0000FF"/>
          <w:sz w:val="20"/>
          <w:szCs w:val="20"/>
          <w:bdr w:val="none" w:sz="0" w:space="0" w:color="auto" w:frame="1"/>
          <w:lang w:val="en-US"/>
        </w:rPr>
        <w:t xml:space="preserve"> \'stats\' is empty'</w:t>
      </w:r>
      <w:r w:rsidRPr="003D21D8">
        <w:rPr>
          <w:rFonts w:ascii="Courier New" w:hAnsi="Courier New" w:cs="Courier New"/>
          <w:color w:val="000000"/>
          <w:sz w:val="20"/>
          <w:szCs w:val="20"/>
          <w:bdr w:val="none" w:sz="0" w:space="0" w:color="auto" w:frame="1"/>
          <w:lang w:val="en-US"/>
        </w:rPr>
        <w:t>)</w:t>
      </w:r>
    </w:p>
    <w:p w14:paraId="2F835A5D" w14:textId="77777777" w:rsidR="003D21D8" w:rsidRPr="003D21D8" w:rsidRDefault="003D21D8" w:rsidP="00082889">
      <w:pPr>
        <w:numPr>
          <w:ilvl w:val="0"/>
          <w:numId w:val="17"/>
        </w:numPr>
        <w:pBdr>
          <w:left w:val="single" w:sz="18" w:space="12" w:color="CCCCCC"/>
        </w:pBdr>
        <w:shd w:val="clear" w:color="auto" w:fill="F8F8F8"/>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5D2E7926" w14:textId="70DF30D2"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.stride</w:t>
      </w:r>
      <w:proofErr w:type="spellEnd"/>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4</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4</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mode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FF"/>
          <w:sz w:val="20"/>
          <w:szCs w:val="20"/>
          <w:bdr w:val="none" w:sz="0" w:space="0" w:color="auto" w:frame="1"/>
          <w:lang w:val="en-US"/>
        </w:rPr>
        <w:t>'local'</w:t>
      </w:r>
      <w:r w:rsidRPr="003D21D8">
        <w:rPr>
          <w:rFonts w:ascii="Courier New" w:hAnsi="Courier New" w:cs="Courier New"/>
          <w:color w:val="666666"/>
          <w:sz w:val="20"/>
          <w:szCs w:val="20"/>
          <w:lang w:val="en-US"/>
        </w:rPr>
        <w:t xml:space="preserve"> </w:t>
      </w:r>
      <w:r w:rsidRPr="003D21D8">
        <w:rPr>
          <w:rFonts w:ascii="Courier New" w:hAnsi="Courier New" w:cs="Courier New"/>
          <w:b/>
          <w:bCs/>
          <w:color w:val="006699"/>
          <w:sz w:val="20"/>
          <w:szCs w:val="20"/>
          <w:bdr w:val="none" w:sz="0" w:space="0" w:color="auto" w:frame="1"/>
          <w:lang w:val="en-US"/>
        </w:rPr>
        <w:t>else</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w:t>
      </w:r>
    </w:p>
    <w:p w14:paraId="5AEA9F10" w14:textId="3D60DC6E"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.mask</w:t>
      </w:r>
      <w:proofErr w:type="gramEnd"/>
      <w:r w:rsidRPr="003D21D8">
        <w:rPr>
          <w:rFonts w:ascii="Courier New" w:hAnsi="Courier New" w:cs="Courier New"/>
          <w:color w:val="000000"/>
          <w:sz w:val="20"/>
          <w:szCs w:val="20"/>
          <w:bdr w:val="none" w:sz="0" w:space="0" w:color="auto" w:frame="1"/>
          <w:lang w:val="en-US"/>
        </w:rPr>
        <w:t>_size</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17</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17</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if</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mode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FF"/>
          <w:sz w:val="20"/>
          <w:szCs w:val="20"/>
          <w:bdr w:val="none" w:sz="0" w:space="0" w:color="auto" w:frame="1"/>
          <w:lang w:val="en-US"/>
        </w:rPr>
        <w:t>'local'</w:t>
      </w:r>
      <w:r w:rsidRPr="003D21D8">
        <w:rPr>
          <w:rFonts w:ascii="Courier New" w:hAnsi="Courier New" w:cs="Courier New"/>
          <w:color w:val="666666"/>
          <w:sz w:val="20"/>
          <w:szCs w:val="20"/>
          <w:lang w:val="en-US"/>
        </w:rPr>
        <w:t xml:space="preserve"> </w:t>
      </w:r>
      <w:r w:rsidRPr="003D21D8">
        <w:rPr>
          <w:rFonts w:ascii="Courier New" w:hAnsi="Courier New" w:cs="Courier New"/>
          <w:b/>
          <w:bCs/>
          <w:color w:val="006699"/>
          <w:sz w:val="20"/>
          <w:szCs w:val="20"/>
          <w:bdr w:val="none" w:sz="0" w:space="0" w:color="auto" w:frame="1"/>
          <w:lang w:val="en-US"/>
        </w:rPr>
        <w:t>else</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257</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257</w:t>
      </w:r>
      <w:r w:rsidRPr="003D21D8">
        <w:rPr>
          <w:rFonts w:ascii="Courier New" w:hAnsi="Courier New" w:cs="Courier New"/>
          <w:color w:val="000000"/>
          <w:sz w:val="20"/>
          <w:szCs w:val="20"/>
          <w:bdr w:val="none" w:sz="0" w:space="0" w:color="auto" w:frame="1"/>
          <w:lang w:val="en-US"/>
        </w:rPr>
        <w:t>]</w:t>
      </w:r>
    </w:p>
    <w:p w14:paraId="75E5171B" w14:textId="47F5306B"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.bins</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bins</w:t>
      </w:r>
      <w:proofErr w:type="spellEnd"/>
    </w:p>
    <w:p w14:paraId="70B44F08" w14:textId="244F4526"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.n</w:t>
      </w:r>
      <w:proofErr w:type="gramEnd"/>
      <w:r w:rsidRPr="003D21D8">
        <w:rPr>
          <w:rFonts w:ascii="Courier New" w:hAnsi="Courier New" w:cs="Courier New"/>
          <w:color w:val="000000"/>
          <w:sz w:val="20"/>
          <w:szCs w:val="20"/>
          <w:bdr w:val="none" w:sz="0" w:space="0" w:color="auto" w:frame="1"/>
          <w:lang w:val="en-US"/>
        </w:rPr>
        <w:t>_bins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FF1493"/>
          <w:sz w:val="20"/>
          <w:szCs w:val="20"/>
          <w:bdr w:val="none" w:sz="0" w:space="0" w:color="auto" w:frame="1"/>
          <w:lang w:val="en-US"/>
        </w:rPr>
        <w:t>len</w:t>
      </w:r>
      <w:proofErr w:type="spell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.bins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w:t>
      </w:r>
    </w:p>
    <w:p w14:paraId="5048D938" w14:textId="101C9933"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.channel</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channel</w:t>
      </w:r>
      <w:proofErr w:type="spellEnd"/>
    </w:p>
    <w:p w14:paraId="15C2282A" w14:textId="342DFD90"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.mean</w:t>
      </w:r>
      <w:proofErr w:type="spellEnd"/>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ds_stat</w:t>
      </w:r>
      <w:proofErr w:type="spell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'{channel}_mean'</w:t>
      </w:r>
      <w:r w:rsidRPr="003D21D8">
        <w:rPr>
          <w:rFonts w:ascii="Courier New" w:hAnsi="Courier New" w:cs="Courier New"/>
          <w:color w:val="000000"/>
          <w:sz w:val="20"/>
          <w:szCs w:val="20"/>
          <w:bdr w:val="none" w:sz="0" w:space="0" w:color="auto" w:frame="1"/>
          <w:lang w:val="en-US"/>
        </w:rPr>
        <w:t>]</w:t>
      </w:r>
    </w:p>
    <w:p w14:paraId="548B9F89" w14:textId="63655474"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.std</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ds_stat</w:t>
      </w:r>
      <w:proofErr w:type="spellEnd"/>
      <w:r w:rsidRPr="003D21D8">
        <w:rPr>
          <w:rFonts w:ascii="Courier New" w:hAnsi="Courier New" w:cs="Courier New"/>
          <w:color w:val="000000"/>
          <w:sz w:val="20"/>
          <w:szCs w:val="20"/>
          <w:bdr w:val="none" w:sz="0" w:space="0" w:color="auto" w:frame="1"/>
          <w:lang w:val="en-US"/>
        </w:rPr>
        <w:t>[f</w:t>
      </w:r>
      <w:r w:rsidRPr="003D21D8">
        <w:rPr>
          <w:rFonts w:ascii="Courier New" w:hAnsi="Courier New" w:cs="Courier New"/>
          <w:color w:val="0000FF"/>
          <w:sz w:val="20"/>
          <w:szCs w:val="20"/>
          <w:bdr w:val="none" w:sz="0" w:space="0" w:color="auto" w:frame="1"/>
          <w:lang w:val="en-US"/>
        </w:rPr>
        <w:t>'{channel}_std'</w:t>
      </w:r>
      <w:r w:rsidRPr="003D21D8">
        <w:rPr>
          <w:rFonts w:ascii="Courier New" w:hAnsi="Courier New" w:cs="Courier New"/>
          <w:color w:val="000000"/>
          <w:sz w:val="20"/>
          <w:szCs w:val="20"/>
          <w:bdr w:val="none" w:sz="0" w:space="0" w:color="auto" w:frame="1"/>
          <w:lang w:val="en-US"/>
        </w:rPr>
        <w:t>]</w:t>
      </w:r>
    </w:p>
    <w:p w14:paraId="0B74212A" w14:textId="4165C97F"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.dist</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dist</w:t>
      </w:r>
      <w:proofErr w:type="spellEnd"/>
    </w:p>
    <w:p w14:paraId="01290C4C" w14:textId="78EFE16E"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.theta</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theta</w:t>
      </w:r>
      <w:proofErr w:type="spellEnd"/>
    </w:p>
    <w:p w14:paraId="1EC97064" w14:textId="25A82010"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.n</w:t>
      </w:r>
      <w:proofErr w:type="gramEnd"/>
      <w:r w:rsidRPr="003D21D8">
        <w:rPr>
          <w:rFonts w:ascii="Courier New" w:hAnsi="Courier New" w:cs="Courier New"/>
          <w:color w:val="000000"/>
          <w:sz w:val="20"/>
          <w:szCs w:val="20"/>
          <w:bdr w:val="none" w:sz="0" w:space="0" w:color="auto" w:frame="1"/>
          <w:lang w:val="en-US"/>
        </w:rPr>
        <w:t>_jobs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n_jobs</w:t>
      </w:r>
      <w:proofErr w:type="spellEnd"/>
    </w:p>
    <w:p w14:paraId="30E96952"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17B748FA"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6D7762A1"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all_sliding_</w:t>
      </w:r>
      <w:proofErr w:type="gramStart"/>
      <w:r w:rsidRPr="003D21D8">
        <w:rPr>
          <w:rFonts w:ascii="Courier New" w:hAnsi="Courier New" w:cs="Courier New"/>
          <w:color w:val="000000"/>
          <w:sz w:val="20"/>
          <w:szCs w:val="20"/>
          <w:bdr w:val="none" w:sz="0" w:space="0" w:color="auto" w:frame="1"/>
          <w:lang w:val="en-US"/>
        </w:rPr>
        <w:t>windows</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imgs</w:t>
      </w:r>
      <w:proofErr w:type="spellEnd"/>
      <w:r w:rsidRPr="003D21D8">
        <w:rPr>
          <w:rFonts w:ascii="Courier New" w:hAnsi="Courier New" w:cs="Courier New"/>
          <w:color w:val="000000"/>
          <w:sz w:val="20"/>
          <w:szCs w:val="20"/>
          <w:bdr w:val="none" w:sz="0" w:space="0" w:color="auto" w:frame="1"/>
          <w:lang w:val="en-US"/>
        </w:rPr>
        <w:t>):</w:t>
      </w:r>
    </w:p>
    <w:p w14:paraId="180FA317" w14:textId="6D2B3831" w:rsidR="003D21D8" w:rsidRPr="00660BA6"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8200"/>
          <w:sz w:val="20"/>
          <w:szCs w:val="20"/>
          <w:bdr w:val="none" w:sz="0" w:space="0" w:color="auto" w:frame="1"/>
          <w:lang w:val="en-US"/>
        </w:rPr>
        <w:t xml:space="preserve">"""RETURNS ARRAY OF SHAPE (B, C, </w:t>
      </w:r>
      <w:proofErr w:type="spellStart"/>
      <w:r w:rsidRPr="003D21D8">
        <w:rPr>
          <w:rFonts w:ascii="Courier New" w:hAnsi="Courier New" w:cs="Courier New"/>
          <w:color w:val="008200"/>
          <w:sz w:val="20"/>
          <w:szCs w:val="20"/>
          <w:bdr w:val="none" w:sz="0" w:space="0" w:color="auto" w:frame="1"/>
          <w:lang w:val="en-US"/>
        </w:rPr>
        <w:t>Nx</w:t>
      </w:r>
      <w:proofErr w:type="spellEnd"/>
      <w:r w:rsidRPr="003D21D8">
        <w:rPr>
          <w:rFonts w:ascii="Courier New" w:hAnsi="Courier New" w:cs="Courier New"/>
          <w:color w:val="008200"/>
          <w:sz w:val="20"/>
          <w:szCs w:val="20"/>
          <w:bdr w:val="none" w:sz="0" w:space="0" w:color="auto" w:frame="1"/>
          <w:lang w:val="en-US"/>
        </w:rPr>
        <w:t xml:space="preserve">, Ny, </w:t>
      </w:r>
      <w:proofErr w:type="spellStart"/>
      <w:r w:rsidRPr="003D21D8">
        <w:rPr>
          <w:rFonts w:ascii="Courier New" w:hAnsi="Courier New" w:cs="Courier New"/>
          <w:color w:val="008200"/>
          <w:sz w:val="20"/>
          <w:szCs w:val="20"/>
          <w:bdr w:val="none" w:sz="0" w:space="0" w:color="auto" w:frame="1"/>
          <w:lang w:val="en-US"/>
        </w:rPr>
        <w:t>MaskX</w:t>
      </w:r>
      <w:proofErr w:type="spellEnd"/>
      <w:r w:rsidRPr="003D21D8">
        <w:rPr>
          <w:rFonts w:ascii="Courier New" w:hAnsi="Courier New" w:cs="Courier New"/>
          <w:color w:val="008200"/>
          <w:sz w:val="20"/>
          <w:szCs w:val="20"/>
          <w:bdr w:val="none" w:sz="0" w:space="0" w:color="auto" w:frame="1"/>
          <w:lang w:val="en-US"/>
        </w:rPr>
        <w:t xml:space="preserve">, </w:t>
      </w:r>
      <w:proofErr w:type="spellStart"/>
      <w:r w:rsidRPr="003D21D8">
        <w:rPr>
          <w:rFonts w:ascii="Courier New" w:hAnsi="Courier New" w:cs="Courier New"/>
          <w:color w:val="008200"/>
          <w:sz w:val="20"/>
          <w:szCs w:val="20"/>
          <w:bdr w:val="none" w:sz="0" w:space="0" w:color="auto" w:frame="1"/>
          <w:lang w:val="en-US"/>
        </w:rPr>
        <w:t>MaskY</w:t>
      </w:r>
      <w:proofErr w:type="spellEnd"/>
      <w:r w:rsidRPr="003D21D8">
        <w:rPr>
          <w:rFonts w:ascii="Courier New" w:hAnsi="Courier New" w:cs="Courier New"/>
          <w:color w:val="008200"/>
          <w:sz w:val="20"/>
          <w:szCs w:val="20"/>
          <w:bdr w:val="none" w:sz="0" w:space="0" w:color="auto" w:frame="1"/>
          <w:lang w:val="en-US"/>
        </w:rPr>
        <w:t>)"""</w:t>
      </w:r>
    </w:p>
    <w:p w14:paraId="4A97384A" w14:textId="77777777" w:rsidR="00660BA6"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shape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imgs.shape</w:t>
      </w:r>
      <w:proofErr w:type="spellEnd"/>
      <w:proofErr w:type="gram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2</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00660BA6">
        <w:rPr>
          <w:rFonts w:ascii="Courier New" w:hAnsi="Courier New" w:cs="Courier New"/>
          <w:color w:val="666666"/>
          <w:sz w:val="20"/>
          <w:szCs w:val="20"/>
          <w:lang w:val="en-US"/>
        </w:rPr>
        <w:t>\</w:t>
      </w:r>
    </w:p>
    <w:p w14:paraId="2AF072B6" w14:textId="6E8D6467" w:rsidR="003D21D8" w:rsidRPr="003D21D8"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imgs.shape</w:t>
      </w:r>
      <w:proofErr w:type="spellEnd"/>
      <w:proofErr w:type="gram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.mask_size</w:t>
      </w:r>
      <w:proofErr w:type="spellEnd"/>
      <w:r w:rsidR="003D21D8" w:rsidRPr="003D21D8">
        <w:rPr>
          <w:rFonts w:ascii="Courier New" w:hAnsi="Courier New" w:cs="Courier New"/>
          <w:color w:val="000000"/>
          <w:sz w:val="20"/>
          <w:szCs w:val="20"/>
          <w:bdr w:val="none" w:sz="0" w:space="0" w:color="auto" w:frame="1"/>
          <w:lang w:val="en-US"/>
        </w:rPr>
        <w:t>[</w:t>
      </w:r>
      <w:r>
        <w:rPr>
          <w:rFonts w:ascii="Courier New" w:hAnsi="Courier New" w:cs="Courier New"/>
          <w:b/>
          <w:bCs/>
          <w:color w:val="006699"/>
          <w:sz w:val="20"/>
          <w:szCs w:val="20"/>
          <w:bdr w:val="none" w:sz="0" w:space="0" w:color="auto" w:frame="1"/>
          <w:lang w:val="en-US"/>
        </w:rPr>
        <w:t>0</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.stride</w:t>
      </w:r>
      <w:proofErr w:type="spellEnd"/>
      <w:r w:rsidR="003D21D8" w:rsidRPr="003D21D8">
        <w:rPr>
          <w:rFonts w:ascii="Courier New" w:hAnsi="Courier New" w:cs="Courier New"/>
          <w:color w:val="000000"/>
          <w:sz w:val="20"/>
          <w:szCs w:val="20"/>
          <w:bdr w:val="none" w:sz="0" w:space="0" w:color="auto" w:frame="1"/>
          <w:lang w:val="en-US"/>
        </w:rPr>
        <w:t>[</w:t>
      </w:r>
      <w:r>
        <w:rPr>
          <w:rFonts w:ascii="Courier New" w:hAnsi="Courier New" w:cs="Courier New"/>
          <w:b/>
          <w:bCs/>
          <w:color w:val="006699"/>
          <w:sz w:val="20"/>
          <w:szCs w:val="20"/>
          <w:bdr w:val="none" w:sz="0" w:space="0" w:color="auto" w:frame="1"/>
          <w:lang w:val="en-US"/>
        </w:rPr>
        <w:t>0</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
    <w:p w14:paraId="656D8349" w14:textId="78F2BAB2" w:rsid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00660BA6">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proofErr w:type="spellStart"/>
      <w:proofErr w:type="gramStart"/>
      <w:r w:rsidRPr="003D21D8">
        <w:rPr>
          <w:rFonts w:ascii="Courier New" w:hAnsi="Courier New" w:cs="Courier New"/>
          <w:color w:val="000000"/>
          <w:sz w:val="20"/>
          <w:szCs w:val="20"/>
          <w:bdr w:val="none" w:sz="0" w:space="0" w:color="auto" w:frame="1"/>
          <w:lang w:val="en-US"/>
        </w:rPr>
        <w:t>imgs.shape</w:t>
      </w:r>
      <w:proofErr w:type="spellEnd"/>
      <w:proofErr w:type="gram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.mask_size</w:t>
      </w:r>
      <w:proofErr w:type="spellEnd"/>
      <w:r w:rsidRPr="003D21D8">
        <w:rPr>
          <w:rFonts w:ascii="Courier New" w:hAnsi="Courier New" w:cs="Courier New"/>
          <w:color w:val="000000"/>
          <w:sz w:val="20"/>
          <w:szCs w:val="20"/>
          <w:bdr w:val="none" w:sz="0" w:space="0" w:color="auto" w:frame="1"/>
          <w:lang w:val="en-US"/>
        </w:rPr>
        <w:t>[</w:t>
      </w:r>
      <w:r w:rsidR="00660BA6">
        <w:rPr>
          <w:rFonts w:ascii="Courier New" w:hAnsi="Courier New" w:cs="Courier New"/>
          <w:b/>
          <w:bCs/>
          <w:color w:val="006699"/>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.stride</w:t>
      </w:r>
      <w:proofErr w:type="spell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00660BA6">
        <w:rPr>
          <w:rFonts w:ascii="Courier New" w:hAnsi="Courier New" w:cs="Courier New"/>
          <w:color w:val="666666"/>
          <w:sz w:val="20"/>
          <w:szCs w:val="20"/>
          <w:lang w:val="en-US"/>
        </w:rPr>
        <w:t>\</w:t>
      </w:r>
    </w:p>
    <w:p w14:paraId="0D528B06" w14:textId="4A1A126F" w:rsidR="00660BA6" w:rsidRPr="003D21D8" w:rsidRDefault="00660BA6"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FF1493"/>
          <w:sz w:val="20"/>
          <w:szCs w:val="20"/>
          <w:bdr w:val="none" w:sz="0" w:space="0" w:color="auto" w:frame="1"/>
          <w:lang w:val="en-US"/>
        </w:rPr>
        <w:t xml:space="preserve">        </w:t>
      </w:r>
      <w:r w:rsidRPr="003D21D8">
        <w:rPr>
          <w:rFonts w:ascii="Courier New" w:hAnsi="Courier New" w:cs="Courier New"/>
          <w:color w:val="FF1493"/>
          <w:sz w:val="20"/>
          <w:szCs w:val="20"/>
          <w:bdr w:val="none" w:sz="0" w:space="0" w:color="auto" w:frame="1"/>
          <w:lang w:val="en-US"/>
        </w:rPr>
        <w:t>tuple</w:t>
      </w:r>
      <w:r w:rsidRPr="003D21D8">
        <w:rPr>
          <w:rFonts w:ascii="Courier New" w:hAnsi="Courier New" w:cs="Courier New"/>
          <w:color w:val="000000"/>
          <w:sz w:val="20"/>
          <w:szCs w:val="20"/>
          <w:bdr w:val="none" w:sz="0" w:space="0" w:color="auto" w:frame="1"/>
          <w:lang w:val="en-US"/>
        </w:rPr>
        <w:t>(</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.mask</w:t>
      </w:r>
      <w:proofErr w:type="gramEnd"/>
      <w:r w:rsidRPr="003D21D8">
        <w:rPr>
          <w:rFonts w:ascii="Courier New" w:hAnsi="Courier New" w:cs="Courier New"/>
          <w:color w:val="000000"/>
          <w:sz w:val="20"/>
          <w:szCs w:val="20"/>
          <w:bdr w:val="none" w:sz="0" w:space="0" w:color="auto" w:frame="1"/>
          <w:lang w:val="en-US"/>
        </w:rPr>
        <w:t>_size</w:t>
      </w:r>
      <w:proofErr w:type="spellEnd"/>
      <w:r w:rsidRPr="003D21D8">
        <w:rPr>
          <w:rFonts w:ascii="Courier New" w:hAnsi="Courier New" w:cs="Courier New"/>
          <w:color w:val="000000"/>
          <w:sz w:val="20"/>
          <w:szCs w:val="20"/>
          <w:bdr w:val="none" w:sz="0" w:space="0" w:color="auto" w:frame="1"/>
          <w:lang w:val="en-US"/>
        </w:rPr>
        <w:t>)</w:t>
      </w:r>
    </w:p>
    <w:p w14:paraId="10D0787F" w14:textId="77777777" w:rsidR="00660BA6"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04398B7E" w14:textId="77777777" w:rsidR="00660BA6"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 xml:space="preserve">strides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proofErr w:type="gramStart"/>
      <w:r w:rsidR="003D21D8" w:rsidRPr="003D21D8">
        <w:rPr>
          <w:rFonts w:ascii="Courier New" w:hAnsi="Courier New" w:cs="Courier New"/>
          <w:color w:val="000000"/>
          <w:sz w:val="20"/>
          <w:szCs w:val="20"/>
          <w:bdr w:val="none" w:sz="0" w:space="0" w:color="auto" w:frame="1"/>
          <w:lang w:val="en-US"/>
        </w:rPr>
        <w:t>imgs.strides</w:t>
      </w:r>
      <w:proofErr w:type="spellEnd"/>
      <w:proofErr w:type="gram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Pr>
          <w:rFonts w:ascii="Courier New" w:hAnsi="Courier New" w:cs="Courier New"/>
          <w:color w:val="666666"/>
          <w:sz w:val="20"/>
          <w:szCs w:val="20"/>
          <w:lang w:val="en-US"/>
        </w:rPr>
        <w:t>\</w:t>
      </w:r>
    </w:p>
    <w:p w14:paraId="7DAAB482" w14:textId="10531885" w:rsidR="00660BA6" w:rsidRPr="00660BA6"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imgs.strides</w:t>
      </w:r>
      <w:proofErr w:type="spellEnd"/>
      <w:proofErr w:type="gram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.stride</w:t>
      </w:r>
      <w:proofErr w:type="spell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Pr>
          <w:rFonts w:ascii="Courier New" w:hAnsi="Courier New" w:cs="Courier New"/>
          <w:b/>
          <w:bCs/>
          <w:color w:val="006699"/>
          <w:sz w:val="20"/>
          <w:szCs w:val="20"/>
          <w:bdr w:val="none" w:sz="0" w:space="0" w:color="auto" w:frame="1"/>
          <w:lang w:val="en-US"/>
        </w:rPr>
        <w:t xml:space="preserve"> \</w:t>
      </w:r>
    </w:p>
    <w:p w14:paraId="35527930" w14:textId="5EE072D1" w:rsidR="003D21D8" w:rsidRPr="003D21D8"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b/>
          <w:bCs/>
          <w:color w:val="006699"/>
          <w:sz w:val="20"/>
          <w:szCs w:val="20"/>
          <w:bdr w:val="none" w:sz="0" w:space="0" w:color="auto" w:frame="1"/>
          <w:lang w:val="en-US"/>
        </w:rPr>
        <w:t xml:space="preserve">               </w:t>
      </w:r>
      <w:r w:rsidR="003D21D8" w:rsidRPr="003D21D8">
        <w:rPr>
          <w:rFonts w:ascii="Courier New" w:hAnsi="Courier New" w:cs="Courier New"/>
          <w:color w:val="666666"/>
          <w:sz w:val="20"/>
          <w:szCs w:val="20"/>
          <w:lang w:val="en-US"/>
        </w:rPr>
        <w:t xml:space="preserve"> </w:t>
      </w: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imgs.strides</w:t>
      </w:r>
      <w:proofErr w:type="spellEnd"/>
      <w:proofErr w:type="gram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.stride</w:t>
      </w:r>
      <w:proofErr w:type="spellEnd"/>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
    <w:p w14:paraId="37FFEEF8" w14:textId="654213E0" w:rsidR="003D21D8" w:rsidRPr="00660BA6"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proofErr w:type="gramStart"/>
      <w:r w:rsidRPr="003D21D8">
        <w:rPr>
          <w:rFonts w:ascii="Courier New" w:hAnsi="Courier New" w:cs="Courier New"/>
          <w:color w:val="000000"/>
          <w:sz w:val="20"/>
          <w:szCs w:val="20"/>
          <w:bdr w:val="none" w:sz="0" w:space="0" w:color="auto" w:frame="1"/>
        </w:rPr>
        <w:t>imgs.strides</w:t>
      </w:r>
      <w:proofErr w:type="spellEnd"/>
      <w:proofErr w:type="gramEnd"/>
      <w:r w:rsidRPr="003D21D8">
        <w:rPr>
          <w:rFonts w:ascii="Courier New" w:hAnsi="Courier New" w:cs="Courier New"/>
          <w:color w:val="000000"/>
          <w:sz w:val="20"/>
          <w:szCs w:val="20"/>
          <w:bdr w:val="none" w:sz="0" w:space="0" w:color="auto" w:frame="1"/>
        </w:rPr>
        <w:t>[</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2</w:t>
      </w:r>
      <w:r w:rsidRPr="003D21D8">
        <w:rPr>
          <w:rFonts w:ascii="Courier New" w:hAnsi="Courier New" w:cs="Courier New"/>
          <w:color w:val="000000"/>
          <w:sz w:val="20"/>
          <w:szCs w:val="20"/>
          <w:bdr w:val="none" w:sz="0" w:space="0" w:color="auto" w:frame="1"/>
        </w:rPr>
        <w:t>:]</w:t>
      </w:r>
    </w:p>
    <w:p w14:paraId="3485EF02" w14:textId="32E34F4C" w:rsidR="00660BA6" w:rsidRPr="00660BA6"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proofErr w:type="spellStart"/>
      <w:r>
        <w:rPr>
          <w:rFonts w:ascii="Courier New" w:hAnsi="Courier New" w:cs="Courier New"/>
          <w:color w:val="666666"/>
          <w:sz w:val="20"/>
          <w:szCs w:val="20"/>
          <w:lang w:val="en-US"/>
        </w:rPr>
        <w:t>sliding_windows</w:t>
      </w:r>
      <w:proofErr w:type="spellEnd"/>
      <w:r>
        <w:rPr>
          <w:rFonts w:ascii="Courier New" w:hAnsi="Courier New" w:cs="Courier New"/>
          <w:color w:val="666666"/>
          <w:sz w:val="20"/>
          <w:szCs w:val="20"/>
          <w:lang w:val="en-US"/>
        </w:rPr>
        <w:t xml:space="preserve"> = </w:t>
      </w:r>
      <w:proofErr w:type="spellStart"/>
      <w:r w:rsidRPr="003D21D8">
        <w:rPr>
          <w:rFonts w:ascii="Courier New" w:hAnsi="Courier New" w:cs="Courier New"/>
          <w:color w:val="000000"/>
          <w:sz w:val="20"/>
          <w:szCs w:val="20"/>
          <w:bdr w:val="none" w:sz="0" w:space="0" w:color="auto" w:frame="1"/>
          <w:lang w:val="en-US"/>
        </w:rPr>
        <w:t>np.lib.stride_tricks.as_</w:t>
      </w:r>
      <w:proofErr w:type="gramStart"/>
      <w:r w:rsidRPr="003D21D8">
        <w:rPr>
          <w:rFonts w:ascii="Courier New" w:hAnsi="Courier New" w:cs="Courier New"/>
          <w:color w:val="000000"/>
          <w:sz w:val="20"/>
          <w:szCs w:val="20"/>
          <w:bdr w:val="none" w:sz="0" w:space="0" w:color="auto" w:frame="1"/>
          <w:lang w:val="en-US"/>
        </w:rPr>
        <w:t>strided</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imgs</w:t>
      </w:r>
      <w:proofErr w:type="spellEnd"/>
      <w:r w:rsidRPr="003D21D8">
        <w:rPr>
          <w:rFonts w:ascii="Courier New" w:hAnsi="Courier New" w:cs="Courier New"/>
          <w:color w:val="000000"/>
          <w:sz w:val="20"/>
          <w:szCs w:val="20"/>
          <w:bdr w:val="none" w:sz="0" w:space="0" w:color="auto" w:frame="1"/>
          <w:lang w:val="en-US"/>
        </w:rPr>
        <w:t xml:space="preserve">, </w:t>
      </w:r>
      <w:r>
        <w:rPr>
          <w:rFonts w:ascii="Courier New" w:hAnsi="Courier New" w:cs="Courier New"/>
          <w:color w:val="000000"/>
          <w:sz w:val="20"/>
          <w:szCs w:val="20"/>
          <w:bdr w:val="none" w:sz="0" w:space="0" w:color="auto" w:frame="1"/>
          <w:lang w:val="en-US"/>
        </w:rPr>
        <w:t xml:space="preserve">  </w:t>
      </w:r>
    </w:p>
    <w:p w14:paraId="33015344" w14:textId="69F414CA" w:rsidR="00660BA6" w:rsidRPr="003D21D8" w:rsidRDefault="00660BA6"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00"/>
          <w:sz w:val="20"/>
          <w:szCs w:val="20"/>
          <w:bdr w:val="none" w:sz="0" w:space="0" w:color="auto" w:frame="1"/>
          <w:lang w:val="en-US"/>
        </w:rPr>
        <w:t>shape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0000"/>
          <w:sz w:val="20"/>
          <w:szCs w:val="20"/>
          <w:bdr w:val="none" w:sz="0" w:space="0" w:color="auto" w:frame="1"/>
          <w:lang w:val="en-US"/>
        </w:rPr>
        <w:t>shape, strides</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0000"/>
          <w:sz w:val="20"/>
          <w:szCs w:val="20"/>
          <w:bdr w:val="none" w:sz="0" w:space="0" w:color="auto" w:frame="1"/>
          <w:lang w:val="en-US"/>
        </w:rPr>
        <w:t>strides</w:t>
      </w:r>
      <w:r>
        <w:rPr>
          <w:rFonts w:ascii="Courier New" w:hAnsi="Courier New" w:cs="Courier New"/>
          <w:color w:val="000000"/>
          <w:sz w:val="20"/>
          <w:szCs w:val="20"/>
          <w:bdr w:val="none" w:sz="0" w:space="0" w:color="auto" w:frame="1"/>
          <w:lang w:val="en-US"/>
        </w:rPr>
        <w:t>)</w:t>
      </w:r>
    </w:p>
    <w:p w14:paraId="707F7356" w14:textId="075ED478"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return</w:t>
      </w:r>
      <w:r w:rsidRPr="003D21D8">
        <w:rPr>
          <w:rFonts w:ascii="Courier New" w:hAnsi="Courier New" w:cs="Courier New"/>
          <w:color w:val="666666"/>
          <w:sz w:val="20"/>
          <w:szCs w:val="20"/>
          <w:lang w:val="en-US"/>
        </w:rPr>
        <w:t xml:space="preserve"> </w:t>
      </w:r>
      <w:proofErr w:type="spellStart"/>
      <w:r w:rsidR="00660BA6">
        <w:rPr>
          <w:rFonts w:ascii="Courier New" w:hAnsi="Courier New" w:cs="Courier New"/>
          <w:color w:val="666666"/>
          <w:sz w:val="20"/>
          <w:szCs w:val="20"/>
          <w:lang w:val="en-US"/>
        </w:rPr>
        <w:t>sliding_windows</w:t>
      </w:r>
      <w:proofErr w:type="spellEnd"/>
    </w:p>
    <w:p w14:paraId="6478A2E0" w14:textId="2EE9FF2D" w:rsid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61EF265B" w14:textId="77777777" w:rsidR="002E5B9F" w:rsidRPr="003D21D8" w:rsidRDefault="002E5B9F"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p>
    <w:p w14:paraId="030D564D"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r w:rsidRPr="003D21D8">
        <w:rPr>
          <w:rFonts w:ascii="Courier New" w:hAnsi="Courier New" w:cs="Courier New"/>
          <w:color w:val="666666"/>
          <w:sz w:val="20"/>
          <w:szCs w:val="20"/>
          <w:bdr w:val="none" w:sz="0" w:space="0" w:color="auto" w:frame="1"/>
        </w:rPr>
        <w:t>@staticmethod</w:t>
      </w:r>
    </w:p>
    <w:p w14:paraId="31B4832B"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def</w:t>
      </w:r>
      <w:proofErr w:type="spellEnd"/>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stat</w:t>
      </w:r>
      <w:proofErr w:type="spell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w:t>
      </w:r>
    </w:p>
    <w:p w14:paraId="7518CF21"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w:t>
      </w:r>
      <w:proofErr w:type="spellStart"/>
      <w:proofErr w:type="gramEnd"/>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w:t>
      </w:r>
    </w:p>
    <w:p w14:paraId="53CF12E8"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r w:rsidRPr="003D21D8">
        <w:rPr>
          <w:rFonts w:ascii="Courier New" w:hAnsi="Courier New" w:cs="Courier New"/>
          <w:color w:val="000000"/>
          <w:sz w:val="20"/>
          <w:szCs w:val="20"/>
          <w:bdr w:val="none" w:sz="0" w:space="0" w:color="auto" w:frame="1"/>
        </w:rPr>
        <w:t xml:space="preserve">mean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img.mean</w:t>
      </w:r>
      <w:proofErr w:type="spellEnd"/>
      <w:proofErr w:type="gramEnd"/>
      <w:r w:rsidRPr="003D21D8">
        <w:rPr>
          <w:rFonts w:ascii="Courier New" w:hAnsi="Courier New" w:cs="Courier New"/>
          <w:color w:val="000000"/>
          <w:sz w:val="20"/>
          <w:szCs w:val="20"/>
          <w:bdr w:val="none" w:sz="0" w:space="0" w:color="auto" w:frame="1"/>
        </w:rPr>
        <w:t>()</w:t>
      </w:r>
    </w:p>
    <w:p w14:paraId="4A153A1A"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r w:rsidRPr="003D21D8">
        <w:rPr>
          <w:rFonts w:ascii="Courier New" w:hAnsi="Courier New" w:cs="Courier New"/>
          <w:color w:val="000000"/>
          <w:sz w:val="20"/>
          <w:szCs w:val="20"/>
          <w:bdr w:val="none" w:sz="0" w:space="0" w:color="auto" w:frame="1"/>
        </w:rPr>
        <w:t xml:space="preserve">std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img.std</w:t>
      </w:r>
      <w:proofErr w:type="spellEnd"/>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w:t>
      </w:r>
    </w:p>
    <w:p w14:paraId="2B62DFE6"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maximum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proofErr w:type="spellStart"/>
      <w:proofErr w:type="gramStart"/>
      <w:r w:rsidRPr="003D21D8">
        <w:rPr>
          <w:rFonts w:ascii="Courier New" w:hAnsi="Courier New" w:cs="Courier New"/>
          <w:color w:val="000000"/>
          <w:sz w:val="20"/>
          <w:szCs w:val="20"/>
          <w:bdr w:val="none" w:sz="0" w:space="0" w:color="auto" w:frame="1"/>
          <w:lang w:val="en-US"/>
        </w:rPr>
        <w:t>img.</w:t>
      </w:r>
      <w:r w:rsidRPr="003D21D8">
        <w:rPr>
          <w:rFonts w:ascii="Courier New" w:hAnsi="Courier New" w:cs="Courier New"/>
          <w:color w:val="FF1493"/>
          <w:sz w:val="20"/>
          <w:szCs w:val="20"/>
          <w:bdr w:val="none" w:sz="0" w:space="0" w:color="auto" w:frame="1"/>
          <w:lang w:val="en-US"/>
        </w:rPr>
        <w:t>max</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mean)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(std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9</w:t>
      </w:r>
      <w:r w:rsidRPr="003D21D8">
        <w:rPr>
          <w:rFonts w:ascii="Courier New" w:hAnsi="Courier New" w:cs="Courier New"/>
          <w:color w:val="000000"/>
          <w:sz w:val="20"/>
          <w:szCs w:val="20"/>
          <w:bdr w:val="none" w:sz="0" w:space="0" w:color="auto" w:frame="1"/>
          <w:lang w:val="en-US"/>
        </w:rPr>
        <w:t>)</w:t>
      </w:r>
    </w:p>
    <w:p w14:paraId="0B3435FA"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minimum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(mean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img.</w:t>
      </w:r>
      <w:r w:rsidRPr="003D21D8">
        <w:rPr>
          <w:rFonts w:ascii="Courier New" w:hAnsi="Courier New" w:cs="Courier New"/>
          <w:color w:val="FF1493"/>
          <w:sz w:val="20"/>
          <w:szCs w:val="20"/>
          <w:bdr w:val="none" w:sz="0" w:space="0" w:color="auto" w:frame="1"/>
          <w:lang w:val="en-US"/>
        </w:rPr>
        <w:t>min</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(std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9</w:t>
      </w:r>
      <w:r w:rsidRPr="003D21D8">
        <w:rPr>
          <w:rFonts w:ascii="Courier New" w:hAnsi="Courier New" w:cs="Courier New"/>
          <w:color w:val="000000"/>
          <w:sz w:val="20"/>
          <w:szCs w:val="20"/>
          <w:bdr w:val="none" w:sz="0" w:space="0" w:color="auto" w:frame="1"/>
          <w:lang w:val="en-US"/>
        </w:rPr>
        <w:t>)</w:t>
      </w:r>
    </w:p>
    <w:p w14:paraId="50E87191" w14:textId="1613B292" w:rsidR="00660BA6" w:rsidRPr="00941E13"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return</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[mean, std, maximum, minimum]</w:t>
      </w:r>
    </w:p>
    <w:p w14:paraId="0CB6499C" w14:textId="77777777" w:rsidR="00941E13" w:rsidRPr="00133F53" w:rsidRDefault="00941E13"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p>
    <w:p w14:paraId="7BD40373" w14:textId="54411867" w:rsidR="003D21D8" w:rsidRPr="003D21D8" w:rsidRDefault="00660BA6" w:rsidP="00660BA6">
      <w:pPr>
        <w:spacing w:after="160" w:line="259" w:lineRule="auto"/>
        <w:rPr>
          <w:rFonts w:ascii="Courier New" w:hAnsi="Courier New" w:cs="Courier New"/>
          <w:color w:val="666666"/>
          <w:sz w:val="20"/>
          <w:szCs w:val="20"/>
          <w:lang w:val="en-US"/>
        </w:rPr>
      </w:pPr>
      <w:r>
        <w:rPr>
          <w:rFonts w:ascii="Courier New" w:hAnsi="Courier New" w:cs="Courier New"/>
          <w:color w:val="666666"/>
          <w:sz w:val="20"/>
          <w:szCs w:val="20"/>
          <w:lang w:val="en-US"/>
        </w:rPr>
        <w:br w:type="page"/>
      </w:r>
    </w:p>
    <w:p w14:paraId="00599754" w14:textId="157DF231" w:rsidR="003D21D8" w:rsidRPr="00B64A4F"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B64A4F">
        <w:rPr>
          <w:rFonts w:ascii="Courier New" w:hAnsi="Courier New" w:cs="Courier New"/>
          <w:color w:val="666666"/>
          <w:sz w:val="20"/>
          <w:szCs w:val="20"/>
          <w:lang w:val="en-US"/>
        </w:rPr>
        <w:lastRenderedPageBreak/>
        <w:t>    </w:t>
      </w:r>
      <w:proofErr w:type="spellStart"/>
      <w:r w:rsidRPr="00B64A4F">
        <w:rPr>
          <w:rFonts w:ascii="Courier New" w:hAnsi="Courier New" w:cs="Courier New"/>
          <w:b/>
          <w:bCs/>
          <w:color w:val="006699"/>
          <w:sz w:val="20"/>
          <w:szCs w:val="20"/>
          <w:bdr w:val="none" w:sz="0" w:space="0" w:color="auto" w:frame="1"/>
        </w:rPr>
        <w:t>def</w:t>
      </w:r>
      <w:proofErr w:type="spellEnd"/>
      <w:r w:rsidRPr="00B64A4F">
        <w:rPr>
          <w:rFonts w:ascii="Courier New" w:hAnsi="Courier New" w:cs="Courier New"/>
          <w:color w:val="666666"/>
          <w:sz w:val="20"/>
          <w:szCs w:val="20"/>
        </w:rPr>
        <w:t xml:space="preserve"> </w:t>
      </w:r>
      <w:proofErr w:type="spellStart"/>
      <w:proofErr w:type="gramStart"/>
      <w:r w:rsidRPr="00B64A4F">
        <w:rPr>
          <w:rFonts w:ascii="Courier New" w:hAnsi="Courier New" w:cs="Courier New"/>
          <w:color w:val="000000"/>
          <w:sz w:val="20"/>
          <w:szCs w:val="20"/>
          <w:bdr w:val="none" w:sz="0" w:space="0" w:color="auto" w:frame="1"/>
        </w:rPr>
        <w:t>quantize</w:t>
      </w:r>
      <w:proofErr w:type="spellEnd"/>
      <w:r w:rsidRPr="00B64A4F">
        <w:rPr>
          <w:rFonts w:ascii="Courier New" w:hAnsi="Courier New" w:cs="Courier New"/>
          <w:color w:val="000000"/>
          <w:sz w:val="20"/>
          <w:szCs w:val="20"/>
          <w:bdr w:val="none" w:sz="0" w:space="0" w:color="auto" w:frame="1"/>
        </w:rPr>
        <w:t>(</w:t>
      </w:r>
      <w:proofErr w:type="spellStart"/>
      <w:proofErr w:type="gramEnd"/>
      <w:r w:rsidRPr="00B64A4F">
        <w:rPr>
          <w:rFonts w:ascii="Courier New" w:hAnsi="Courier New" w:cs="Courier New"/>
          <w:color w:val="808080"/>
          <w:sz w:val="20"/>
          <w:szCs w:val="20"/>
          <w:bdr w:val="none" w:sz="0" w:space="0" w:color="auto" w:frame="1"/>
        </w:rPr>
        <w:t>self</w:t>
      </w:r>
      <w:proofErr w:type="spellEnd"/>
      <w:r w:rsidRPr="00B64A4F">
        <w:rPr>
          <w:rFonts w:ascii="Courier New" w:hAnsi="Courier New" w:cs="Courier New"/>
          <w:color w:val="000000"/>
          <w:sz w:val="20"/>
          <w:szCs w:val="20"/>
          <w:bdr w:val="none" w:sz="0" w:space="0" w:color="auto" w:frame="1"/>
        </w:rPr>
        <w:t xml:space="preserve">, </w:t>
      </w:r>
      <w:proofErr w:type="spellStart"/>
      <w:r w:rsidRPr="00B64A4F">
        <w:rPr>
          <w:rFonts w:ascii="Courier New" w:hAnsi="Courier New" w:cs="Courier New"/>
          <w:color w:val="000000"/>
          <w:sz w:val="20"/>
          <w:szCs w:val="20"/>
          <w:bdr w:val="none" w:sz="0" w:space="0" w:color="auto" w:frame="1"/>
        </w:rPr>
        <w:t>img</w:t>
      </w:r>
      <w:proofErr w:type="spellEnd"/>
      <w:r w:rsidRPr="00B64A4F">
        <w:rPr>
          <w:rFonts w:ascii="Courier New" w:hAnsi="Courier New" w:cs="Courier New"/>
          <w:color w:val="000000"/>
          <w:sz w:val="20"/>
          <w:szCs w:val="20"/>
          <w:bdr w:val="none" w:sz="0" w:space="0" w:color="auto" w:frame="1"/>
        </w:rPr>
        <w:t>):</w:t>
      </w:r>
    </w:p>
    <w:p w14:paraId="080F2838"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if</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.channel</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FF"/>
          <w:sz w:val="20"/>
          <w:szCs w:val="20"/>
          <w:bdr w:val="none" w:sz="0" w:space="0" w:color="auto" w:frame="1"/>
        </w:rPr>
        <w:t>'</w:t>
      </w:r>
      <w:proofErr w:type="spellStart"/>
      <w:r w:rsidRPr="003D21D8">
        <w:rPr>
          <w:rFonts w:ascii="Courier New" w:hAnsi="Courier New" w:cs="Courier New"/>
          <w:color w:val="0000FF"/>
          <w:sz w:val="20"/>
          <w:szCs w:val="20"/>
          <w:bdr w:val="none" w:sz="0" w:space="0" w:color="auto" w:frame="1"/>
        </w:rPr>
        <w:t>ndvi</w:t>
      </w:r>
      <w:proofErr w:type="spellEnd"/>
      <w:r w:rsidRPr="003D21D8">
        <w:rPr>
          <w:rFonts w:ascii="Courier New" w:hAnsi="Courier New" w:cs="Courier New"/>
          <w:color w:val="0000FF"/>
          <w:sz w:val="20"/>
          <w:szCs w:val="20"/>
          <w:bdr w:val="none" w:sz="0" w:space="0" w:color="auto" w:frame="1"/>
        </w:rPr>
        <w:t>'</w:t>
      </w:r>
      <w:r w:rsidRPr="003D21D8">
        <w:rPr>
          <w:rFonts w:ascii="Courier New" w:hAnsi="Courier New" w:cs="Courier New"/>
          <w:color w:val="000000"/>
          <w:sz w:val="20"/>
          <w:szCs w:val="20"/>
          <w:bdr w:val="none" w:sz="0" w:space="0" w:color="auto" w:frame="1"/>
        </w:rPr>
        <w:t>:</w:t>
      </w:r>
    </w:p>
    <w:p w14:paraId="48869063"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.mean</w:t>
      </w:r>
      <w:proofErr w:type="spellEnd"/>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.std</w:t>
      </w:r>
      <w:proofErr w:type="spellEnd"/>
    </w:p>
    <w:p w14:paraId="6D5DF5FA"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3</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6</w:t>
      </w:r>
    </w:p>
    <w:p w14:paraId="48B26870" w14:textId="55686B8A"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bins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np.full</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FF1493"/>
          <w:sz w:val="20"/>
          <w:szCs w:val="20"/>
          <w:bdr w:val="none" w:sz="0" w:space="0" w:color="auto" w:frame="1"/>
          <w:lang w:val="en-US"/>
        </w:rPr>
        <w:t>len</w:t>
      </w:r>
      <w:proofErr w:type="spell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.bins</w:t>
      </w:r>
      <w:proofErr w:type="spellEnd"/>
      <w:r w:rsidRPr="003D21D8">
        <w:rPr>
          <w:rFonts w:ascii="Courier New" w:hAnsi="Courier New" w:cs="Courier New"/>
          <w:color w:val="000000"/>
          <w:sz w:val="20"/>
          <w:szCs w:val="20"/>
          <w:bdr w:val="none" w:sz="0" w:space="0" w:color="auto" w:frame="1"/>
          <w:lang w:val="en-US"/>
        </w:rPr>
        <w:t>),),</w:t>
      </w:r>
      <w:r w:rsidR="00660BA6">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9900"/>
          <w:sz w:val="20"/>
          <w:szCs w:val="20"/>
          <w:bdr w:val="none" w:sz="0" w:space="0" w:color="auto" w:frame="1"/>
          <w:lang w:val="en-US"/>
        </w:rPr>
        <w:t>0.5</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00660BA6" w:rsidRPr="00660BA6">
        <w:rPr>
          <w:rFonts w:ascii="Courier New" w:hAnsi="Courier New" w:cs="Courier New"/>
          <w:b/>
          <w:bCs/>
          <w:color w:val="006699"/>
          <w:sz w:val="20"/>
          <w:szCs w:val="20"/>
          <w:bdr w:val="none" w:sz="0" w:space="0" w:color="auto" w:frame="1"/>
          <w:lang w:val="en-US"/>
        </w:rPr>
        <w:t xml:space="preserve"> </w:t>
      </w:r>
      <w:proofErr w:type="spellStart"/>
      <w:r w:rsidR="00660BA6" w:rsidRPr="003D21D8">
        <w:rPr>
          <w:rFonts w:ascii="Courier New" w:hAnsi="Courier New" w:cs="Courier New"/>
          <w:color w:val="000000"/>
          <w:sz w:val="20"/>
          <w:szCs w:val="20"/>
          <w:bdr w:val="none" w:sz="0" w:space="0" w:color="auto" w:frame="1"/>
          <w:lang w:val="en-US"/>
        </w:rPr>
        <w:t>np.asarray</w:t>
      </w:r>
      <w:proofErr w:type="spellEnd"/>
      <w:r w:rsidR="00660BA6" w:rsidRPr="003D21D8">
        <w:rPr>
          <w:rFonts w:ascii="Courier New" w:hAnsi="Courier New" w:cs="Courier New"/>
          <w:color w:val="000000"/>
          <w:sz w:val="20"/>
          <w:szCs w:val="20"/>
          <w:bdr w:val="none" w:sz="0" w:space="0" w:color="auto" w:frame="1"/>
          <w:lang w:val="en-US"/>
        </w:rPr>
        <w:t>(</w:t>
      </w:r>
      <w:proofErr w:type="spellStart"/>
      <w:r w:rsidR="00660BA6" w:rsidRPr="003D21D8">
        <w:rPr>
          <w:rFonts w:ascii="Courier New" w:hAnsi="Courier New" w:cs="Courier New"/>
          <w:color w:val="808080"/>
          <w:sz w:val="20"/>
          <w:szCs w:val="20"/>
          <w:bdr w:val="none" w:sz="0" w:space="0" w:color="auto" w:frame="1"/>
          <w:lang w:val="en-US"/>
        </w:rPr>
        <w:t>self</w:t>
      </w:r>
      <w:r w:rsidR="00660BA6" w:rsidRPr="003D21D8">
        <w:rPr>
          <w:rFonts w:ascii="Courier New" w:hAnsi="Courier New" w:cs="Courier New"/>
          <w:color w:val="000000"/>
          <w:sz w:val="20"/>
          <w:szCs w:val="20"/>
          <w:bdr w:val="none" w:sz="0" w:space="0" w:color="auto" w:frame="1"/>
          <w:lang w:val="en-US"/>
        </w:rPr>
        <w:t>.bins</w:t>
      </w:r>
      <w:proofErr w:type="spellEnd"/>
      <w:r w:rsidR="00660BA6" w:rsidRPr="003D21D8">
        <w:rPr>
          <w:rFonts w:ascii="Courier New" w:hAnsi="Courier New" w:cs="Courier New"/>
          <w:color w:val="000000"/>
          <w:sz w:val="20"/>
          <w:szCs w:val="20"/>
          <w:bdr w:val="none" w:sz="0" w:space="0" w:color="auto" w:frame="1"/>
          <w:lang w:val="en-US"/>
        </w:rPr>
        <w:t>)</w:t>
      </w:r>
      <w:r w:rsidR="00660BA6">
        <w:rPr>
          <w:rFonts w:ascii="Courier New" w:hAnsi="Courier New" w:cs="Courier New"/>
          <w:color w:val="000000"/>
          <w:sz w:val="20"/>
          <w:szCs w:val="20"/>
          <w:bdr w:val="none" w:sz="0" w:space="0" w:color="auto" w:frame="1"/>
          <w:lang w:val="en-US"/>
        </w:rPr>
        <w:t>*</w:t>
      </w:r>
      <w:r w:rsidR="00660BA6" w:rsidRPr="00133F53">
        <w:rPr>
          <w:rFonts w:ascii="Courier New" w:hAnsi="Courier New" w:cs="Courier New"/>
          <w:color w:val="009900"/>
          <w:sz w:val="20"/>
          <w:szCs w:val="20"/>
          <w:bdr w:val="none" w:sz="0" w:space="0" w:color="auto" w:frame="1"/>
          <w:lang w:val="en-US"/>
        </w:rPr>
        <w:t>1</w:t>
      </w:r>
      <w:r w:rsidR="00660BA6" w:rsidRPr="00133F53">
        <w:rPr>
          <w:rFonts w:ascii="Courier New" w:hAnsi="Courier New" w:cs="Courier New"/>
          <w:sz w:val="20"/>
          <w:szCs w:val="20"/>
          <w:bdr w:val="none" w:sz="0" w:space="0" w:color="auto" w:frame="1"/>
          <w:lang w:val="en-US"/>
        </w:rPr>
        <w:t>/</w:t>
      </w:r>
      <w:r w:rsidR="00660BA6" w:rsidRPr="00133F53">
        <w:rPr>
          <w:rFonts w:ascii="Courier New" w:hAnsi="Courier New" w:cs="Courier New"/>
          <w:color w:val="009900"/>
          <w:sz w:val="20"/>
          <w:szCs w:val="20"/>
          <w:bdr w:val="none" w:sz="0" w:space="0" w:color="auto" w:frame="1"/>
          <w:lang w:val="en-US"/>
        </w:rPr>
        <w:t>6</w:t>
      </w:r>
      <w:r w:rsidR="00660BA6" w:rsidRPr="00660BA6">
        <w:rPr>
          <w:rFonts w:ascii="Courier New" w:hAnsi="Courier New" w:cs="Courier New"/>
          <w:color w:val="666666"/>
          <w:sz w:val="20"/>
          <w:szCs w:val="20"/>
          <w:lang w:val="en-US"/>
        </w:rPr>
        <w:t xml:space="preserve">        </w:t>
      </w:r>
    </w:p>
    <w:p w14:paraId="7F5D6AD3" w14:textId="1186E63F"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np.digitize</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 bins)</w:t>
      </w:r>
    </w:p>
    <w:p w14:paraId="3DD80E33"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q_img</w:t>
      </w:r>
      <w:proofErr w:type="spellEnd"/>
    </w:p>
    <w:p w14:paraId="24A58396" w14:textId="0DA6F67F" w:rsidR="003D21D8" w:rsidRDefault="003D21D8" w:rsidP="00082889">
      <w:pPr>
        <w:numPr>
          <w:ilvl w:val="0"/>
          <w:numId w:val="17"/>
        </w:numPr>
        <w:pBdr>
          <w:left w:val="single" w:sz="18" w:space="12" w:color="CCCCCC"/>
        </w:pBdr>
        <w:shd w:val="clear" w:color="auto" w:fill="FFFFFF" w:themeFill="background1"/>
        <w:spacing w:before="100" w:beforeAutospacing="1" w:after="100"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
    <w:p w14:paraId="594B2EBE" w14:textId="77777777" w:rsidR="002E5B9F" w:rsidRPr="003D21D8" w:rsidRDefault="002E5B9F" w:rsidP="00082889">
      <w:pPr>
        <w:numPr>
          <w:ilvl w:val="0"/>
          <w:numId w:val="17"/>
        </w:numPr>
        <w:pBdr>
          <w:left w:val="single" w:sz="18" w:space="12" w:color="CCCCCC"/>
        </w:pBdr>
        <w:shd w:val="clear" w:color="auto" w:fill="FFFFFF" w:themeFill="background1"/>
        <w:spacing w:before="100" w:beforeAutospacing="1" w:after="100" w:afterAutospacing="1" w:line="264" w:lineRule="atLeast"/>
        <w:ind w:left="142"/>
        <w:textAlignment w:val="baseline"/>
        <w:rPr>
          <w:rFonts w:ascii="Courier New" w:hAnsi="Courier New" w:cs="Courier New"/>
          <w:color w:val="666666"/>
          <w:sz w:val="20"/>
          <w:szCs w:val="20"/>
        </w:rPr>
      </w:pPr>
    </w:p>
    <w:p w14:paraId="7CB5C8C9"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gramStart"/>
      <w:r w:rsidRPr="003D21D8">
        <w:rPr>
          <w:rFonts w:ascii="Courier New" w:hAnsi="Courier New" w:cs="Courier New"/>
          <w:color w:val="000000"/>
          <w:sz w:val="20"/>
          <w:szCs w:val="20"/>
          <w:bdr w:val="none" w:sz="0" w:space="0" w:color="auto" w:frame="1"/>
          <w:lang w:val="en-US"/>
        </w:rPr>
        <w:t>hist(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w:t>
      </w:r>
    </w:p>
    <w:p w14:paraId="7F8F5D8D" w14:textId="3F3EB19B" w:rsidR="002E5B9F" w:rsidRP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hist, _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np.histogram</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q_img.flatten</w:t>
      </w:r>
      <w:proofErr w:type="spellEnd"/>
      <w:r w:rsidRPr="003D21D8">
        <w:rPr>
          <w:rFonts w:ascii="Courier New" w:hAnsi="Courier New" w:cs="Courier New"/>
          <w:color w:val="000000"/>
          <w:sz w:val="20"/>
          <w:szCs w:val="20"/>
          <w:bdr w:val="none" w:sz="0" w:space="0" w:color="auto" w:frame="1"/>
          <w:lang w:val="en-US"/>
        </w:rPr>
        <w:t xml:space="preserve">(), </w:t>
      </w:r>
      <w:r w:rsidR="002E5B9F" w:rsidRPr="003D21D8">
        <w:rPr>
          <w:rFonts w:ascii="Courier New" w:hAnsi="Courier New" w:cs="Courier New"/>
          <w:color w:val="000000"/>
          <w:sz w:val="20"/>
          <w:szCs w:val="20"/>
          <w:bdr w:val="none" w:sz="0" w:space="0" w:color="auto" w:frame="1"/>
          <w:lang w:val="en-US"/>
        </w:rPr>
        <w:t>density</w:t>
      </w:r>
      <w:r w:rsidR="002E5B9F" w:rsidRPr="003D21D8">
        <w:rPr>
          <w:rFonts w:ascii="Courier New" w:hAnsi="Courier New" w:cs="Courier New"/>
          <w:b/>
          <w:bCs/>
          <w:color w:val="006699"/>
          <w:sz w:val="20"/>
          <w:szCs w:val="20"/>
          <w:bdr w:val="none" w:sz="0" w:space="0" w:color="auto" w:frame="1"/>
          <w:lang w:val="en-US"/>
        </w:rPr>
        <w:t>=</w:t>
      </w:r>
      <w:r w:rsidR="002E5B9F" w:rsidRPr="003D21D8">
        <w:rPr>
          <w:rFonts w:ascii="Courier New" w:hAnsi="Courier New" w:cs="Courier New"/>
          <w:color w:val="808080"/>
          <w:sz w:val="20"/>
          <w:szCs w:val="20"/>
          <w:bdr w:val="none" w:sz="0" w:space="0" w:color="auto" w:frame="1"/>
          <w:lang w:val="en-US"/>
        </w:rPr>
        <w:t>True</w:t>
      </w:r>
    </w:p>
    <w:p w14:paraId="64E4C92B" w14:textId="358609F7" w:rsidR="003D21D8" w:rsidRPr="003D21D8" w:rsidRDefault="002E5B9F"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0000"/>
          <w:sz w:val="20"/>
          <w:szCs w:val="20"/>
          <w:bdr w:val="none" w:sz="0" w:space="0" w:color="auto" w:frame="1"/>
          <w:lang w:val="en-US"/>
        </w:rPr>
        <w:t>bins</w:t>
      </w:r>
      <w:r w:rsidR="003D21D8" w:rsidRPr="003D21D8">
        <w:rPr>
          <w:rFonts w:ascii="Courier New" w:hAnsi="Courier New" w:cs="Courier New"/>
          <w:b/>
          <w:bCs/>
          <w:color w:val="006699"/>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np.arange</w:t>
      </w:r>
      <w:proofErr w:type="spellEnd"/>
      <w:proofErr w:type="gramEnd"/>
      <w:r w:rsidR="003D21D8" w:rsidRPr="003D21D8">
        <w:rPr>
          <w:rFonts w:ascii="Courier New" w:hAnsi="Courier New" w:cs="Courier New"/>
          <w:color w:val="000000"/>
          <w:sz w:val="20"/>
          <w:szCs w:val="20"/>
          <w:bdr w:val="none" w:sz="0" w:space="0" w:color="auto" w:frame="1"/>
          <w:lang w:val="en-US"/>
        </w:rPr>
        <w:t>(</w:t>
      </w:r>
      <w:proofErr w:type="spell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.n_bins</w:t>
      </w:r>
      <w:proofErr w:type="spellEnd"/>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w:t>
      </w:r>
      <w:r>
        <w:rPr>
          <w:rFonts w:ascii="Courier New" w:hAnsi="Courier New" w:cs="Courier New"/>
          <w:color w:val="000000"/>
          <w:sz w:val="20"/>
          <w:szCs w:val="20"/>
          <w:bdr w:val="none" w:sz="0" w:space="0" w:color="auto" w:frame="1"/>
          <w:lang w:val="en-US"/>
        </w:rPr>
        <w:t>)</w:t>
      </w:r>
    </w:p>
    <w:p w14:paraId="38066418"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hist</w:t>
      </w:r>
      <w:proofErr w:type="spellEnd"/>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p>
    <w:p w14:paraId="683AAEA7" w14:textId="5B1EBCD8" w:rsidR="003D21D8" w:rsidRDefault="003D21D8" w:rsidP="00082889">
      <w:pPr>
        <w:numPr>
          <w:ilvl w:val="0"/>
          <w:numId w:val="17"/>
        </w:numPr>
        <w:pBdr>
          <w:left w:val="single" w:sz="18" w:space="12" w:color="CCCCCC"/>
        </w:pBdr>
        <w:shd w:val="clear" w:color="auto" w:fill="FFFFFF" w:themeFill="background1"/>
        <w:spacing w:before="100" w:beforeAutospacing="1" w:after="100"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
    <w:p w14:paraId="453FA0EE" w14:textId="77777777" w:rsidR="002E5B9F" w:rsidRPr="003D21D8" w:rsidRDefault="002E5B9F" w:rsidP="00082889">
      <w:pPr>
        <w:numPr>
          <w:ilvl w:val="0"/>
          <w:numId w:val="17"/>
        </w:numPr>
        <w:pBdr>
          <w:left w:val="single" w:sz="18" w:space="12" w:color="CCCCCC"/>
        </w:pBdr>
        <w:shd w:val="clear" w:color="auto" w:fill="FFFFFF" w:themeFill="background1"/>
        <w:spacing w:before="100" w:beforeAutospacing="1" w:after="100" w:afterAutospacing="1" w:line="264" w:lineRule="atLeast"/>
        <w:ind w:left="142"/>
        <w:textAlignment w:val="baseline"/>
        <w:rPr>
          <w:rFonts w:ascii="Courier New" w:hAnsi="Courier New" w:cs="Courier New"/>
          <w:color w:val="666666"/>
          <w:sz w:val="20"/>
          <w:szCs w:val="20"/>
        </w:rPr>
      </w:pPr>
    </w:p>
    <w:p w14:paraId="2E4B36E1"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glcm</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w:t>
      </w:r>
    </w:p>
    <w:p w14:paraId="145A9370" w14:textId="77777777" w:rsidR="002E5B9F" w:rsidRP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g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greycomatrix</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.dist</w:t>
      </w:r>
      <w:proofErr w:type="spellEnd"/>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.theta</w:t>
      </w:r>
      <w:proofErr w:type="spellEnd"/>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.n_bins</w:t>
      </w:r>
      <w:proofErr w:type="spellEnd"/>
      <w:r w:rsidRPr="003D21D8">
        <w:rPr>
          <w:rFonts w:ascii="Courier New" w:hAnsi="Courier New" w:cs="Courier New"/>
          <w:color w:val="000000"/>
          <w:sz w:val="20"/>
          <w:szCs w:val="20"/>
          <w:bdr w:val="none" w:sz="0" w:space="0" w:color="auto" w:frame="1"/>
          <w:lang w:val="en-US"/>
        </w:rPr>
        <w:t xml:space="preserve">, </w:t>
      </w:r>
    </w:p>
    <w:p w14:paraId="16851308" w14:textId="1814ED13" w:rsidR="003D21D8" w:rsidRPr="003D21D8" w:rsidRDefault="002E5B9F"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0000"/>
          <w:sz w:val="20"/>
          <w:szCs w:val="20"/>
          <w:bdr w:val="none" w:sz="0" w:space="0" w:color="auto" w:frame="1"/>
          <w:lang w:val="en-US"/>
        </w:rPr>
        <w:t>normed</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808080"/>
          <w:sz w:val="20"/>
          <w:szCs w:val="20"/>
          <w:bdr w:val="none" w:sz="0" w:space="0" w:color="auto" w:frame="1"/>
          <w:lang w:val="en-US"/>
        </w:rPr>
        <w:t>True</w:t>
      </w:r>
      <w:r w:rsidR="003D21D8" w:rsidRPr="003D21D8">
        <w:rPr>
          <w:rFonts w:ascii="Courier New" w:hAnsi="Courier New" w:cs="Courier New"/>
          <w:color w:val="000000"/>
          <w:sz w:val="20"/>
          <w:szCs w:val="20"/>
          <w:bdr w:val="none" w:sz="0" w:space="0" w:color="auto" w:frame="1"/>
          <w:lang w:val="en-US"/>
        </w:rPr>
        <w:t>, symmetric</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808080"/>
          <w:sz w:val="20"/>
          <w:szCs w:val="20"/>
          <w:bdr w:val="none" w:sz="0" w:space="0" w:color="auto" w:frame="1"/>
          <w:lang w:val="en-US"/>
        </w:rPr>
        <w:t>True</w:t>
      </w:r>
      <w:r w:rsidR="003D21D8" w:rsidRPr="003D21D8">
        <w:rPr>
          <w:rFonts w:ascii="Courier New" w:hAnsi="Courier New" w:cs="Courier New"/>
          <w:color w:val="000000"/>
          <w:sz w:val="20"/>
          <w:szCs w:val="20"/>
          <w:bdr w:val="none" w:sz="0" w:space="0" w:color="auto" w:frame="1"/>
          <w:lang w:val="en-US"/>
        </w:rPr>
        <w:t>)</w:t>
      </w:r>
    </w:p>
    <w:p w14:paraId="0A37E3B7" w14:textId="0E44DF12"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rPr>
        <w:t xml:space="preserve">g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gramStart"/>
      <w:r w:rsidRPr="003D21D8">
        <w:rPr>
          <w:rFonts w:ascii="Courier New" w:hAnsi="Courier New" w:cs="Courier New"/>
          <w:color w:val="000000"/>
          <w:sz w:val="20"/>
          <w:szCs w:val="20"/>
          <w:bdr w:val="none" w:sz="0" w:space="0" w:color="auto" w:frame="1"/>
        </w:rPr>
        <w:t>g[</w:t>
      </w:r>
      <w:proofErr w:type="gramEnd"/>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r w:rsidR="002E5B9F" w:rsidRPr="002E5B9F">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r w:rsidR="002E5B9F"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 :]</w:t>
      </w:r>
    </w:p>
    <w:p w14:paraId="2258066F" w14:textId="77777777" w:rsid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props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np.array</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greycoprops</w:t>
      </w:r>
      <w:proofErr w:type="spellEnd"/>
      <w:r w:rsidRPr="003D21D8">
        <w:rPr>
          <w:rFonts w:ascii="Courier New" w:hAnsi="Courier New" w:cs="Courier New"/>
          <w:color w:val="000000"/>
          <w:sz w:val="20"/>
          <w:szCs w:val="20"/>
          <w:bdr w:val="none" w:sz="0" w:space="0" w:color="auto" w:frame="1"/>
          <w:lang w:val="en-US"/>
        </w:rPr>
        <w:t xml:space="preserve">(g, p) </w:t>
      </w:r>
      <w:r w:rsidRPr="003D21D8">
        <w:rPr>
          <w:rFonts w:ascii="Courier New" w:hAnsi="Courier New" w:cs="Courier New"/>
          <w:b/>
          <w:bCs/>
          <w:color w:val="006699"/>
          <w:sz w:val="20"/>
          <w:szCs w:val="20"/>
          <w:bdr w:val="none" w:sz="0" w:space="0" w:color="auto" w:frame="1"/>
          <w:lang w:val="en-US"/>
        </w:rPr>
        <w:t>for</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p </w:t>
      </w:r>
      <w:r w:rsidRPr="003D21D8">
        <w:rPr>
          <w:rFonts w:ascii="Courier New" w:hAnsi="Courier New" w:cs="Courier New"/>
          <w:b/>
          <w:bCs/>
          <w:color w:val="006699"/>
          <w:sz w:val="20"/>
          <w:szCs w:val="20"/>
          <w:bdr w:val="none" w:sz="0" w:space="0" w:color="auto" w:frame="1"/>
          <w:lang w:val="en-US"/>
        </w:rPr>
        <w:t>in</w:t>
      </w:r>
      <w:r w:rsidRPr="003D21D8">
        <w:rPr>
          <w:rFonts w:ascii="Courier New" w:hAnsi="Courier New" w:cs="Courier New"/>
          <w:color w:val="666666"/>
          <w:sz w:val="20"/>
          <w:szCs w:val="20"/>
          <w:lang w:val="en-US"/>
        </w:rPr>
        <w:t xml:space="preserve"> </w:t>
      </w:r>
    </w:p>
    <w:p w14:paraId="1D2793BD" w14:textId="769223BA" w:rsidR="003D21D8" w:rsidRPr="003D21D8" w:rsidRDefault="002E5B9F"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proofErr w:type="spellStart"/>
      <w:proofErr w:type="gram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.GLCM</w:t>
      </w:r>
      <w:proofErr w:type="gramEnd"/>
      <w:r w:rsidR="003D21D8" w:rsidRPr="003D21D8">
        <w:rPr>
          <w:rFonts w:ascii="Courier New" w:hAnsi="Courier New" w:cs="Courier New"/>
          <w:color w:val="000000"/>
          <w:sz w:val="20"/>
          <w:szCs w:val="20"/>
          <w:bdr w:val="none" w:sz="0" w:space="0" w:color="auto" w:frame="1"/>
          <w:lang w:val="en-US"/>
        </w:rPr>
        <w:t>_PROPERTIES</w:t>
      </w:r>
      <w:proofErr w:type="spellEnd"/>
      <w:r w:rsidR="003D21D8" w:rsidRPr="003D21D8">
        <w:rPr>
          <w:rFonts w:ascii="Courier New" w:hAnsi="Courier New" w:cs="Courier New"/>
          <w:color w:val="000000"/>
          <w:sz w:val="20"/>
          <w:szCs w:val="20"/>
          <w:bdr w:val="none" w:sz="0" w:space="0" w:color="auto" w:frame="1"/>
          <w:lang w:val="en-US"/>
        </w:rPr>
        <w:t>]).reshape(</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w:t>
      </w:r>
    </w:p>
    <w:p w14:paraId="20848034" w14:textId="77777777" w:rsidR="002E5B9F" w:rsidRPr="002E5B9F"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entropy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gramStart"/>
      <w:r w:rsidRPr="003D21D8">
        <w:rPr>
          <w:rFonts w:ascii="Courier New" w:hAnsi="Courier New" w:cs="Courier New"/>
          <w:b/>
          <w:bCs/>
          <w:color w:val="006699"/>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np.</w:t>
      </w:r>
      <w:r w:rsidRPr="003D21D8">
        <w:rPr>
          <w:rFonts w:ascii="Courier New" w:hAnsi="Courier New" w:cs="Courier New"/>
          <w:color w:val="FF1493"/>
          <w:sz w:val="20"/>
          <w:szCs w:val="20"/>
          <w:bdr w:val="none" w:sz="0" w:space="0" w:color="auto" w:frame="1"/>
          <w:lang w:val="en-US"/>
        </w:rPr>
        <w:t>sum</w:t>
      </w:r>
      <w:proofErr w:type="spellEnd"/>
      <w:r w:rsidRPr="003D21D8">
        <w:rPr>
          <w:rFonts w:ascii="Courier New" w:hAnsi="Courier New" w:cs="Courier New"/>
          <w:color w:val="000000"/>
          <w:sz w:val="20"/>
          <w:szCs w:val="20"/>
          <w:bdr w:val="none" w:sz="0" w:space="0" w:color="auto" w:frame="1"/>
          <w:lang w:val="en-US"/>
        </w:rPr>
        <w:t>(</w:t>
      </w:r>
      <w:proofErr w:type="spellStart"/>
      <w:proofErr w:type="gramEnd"/>
      <w:r w:rsidRPr="003D21D8">
        <w:rPr>
          <w:rFonts w:ascii="Courier New" w:hAnsi="Courier New" w:cs="Courier New"/>
          <w:color w:val="000000"/>
          <w:sz w:val="20"/>
          <w:szCs w:val="20"/>
          <w:bdr w:val="none" w:sz="0" w:space="0" w:color="auto" w:frame="1"/>
          <w:lang w:val="en-US"/>
        </w:rPr>
        <w:t>np.multiply</w:t>
      </w:r>
      <w:proofErr w:type="spellEnd"/>
      <w:r w:rsidRPr="003D21D8">
        <w:rPr>
          <w:rFonts w:ascii="Courier New" w:hAnsi="Courier New" w:cs="Courier New"/>
          <w:color w:val="000000"/>
          <w:sz w:val="20"/>
          <w:szCs w:val="20"/>
          <w:bdr w:val="none" w:sz="0" w:space="0" w:color="auto" w:frame="1"/>
          <w:lang w:val="en-US"/>
        </w:rPr>
        <w:t xml:space="preserve">(g, np.log2(g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8</w:t>
      </w:r>
      <w:r w:rsidRPr="003D21D8">
        <w:rPr>
          <w:rFonts w:ascii="Courier New" w:hAnsi="Courier New" w:cs="Courier New"/>
          <w:color w:val="000000"/>
          <w:sz w:val="20"/>
          <w:szCs w:val="20"/>
          <w:bdr w:val="none" w:sz="0" w:space="0" w:color="auto" w:frame="1"/>
          <w:lang w:val="en-US"/>
        </w:rPr>
        <w:t xml:space="preserve">)), </w:t>
      </w:r>
    </w:p>
    <w:p w14:paraId="125B6C3D" w14:textId="51071DDC" w:rsidR="003D21D8" w:rsidRPr="003D21D8" w:rsidRDefault="002E5B9F"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0000"/>
          <w:sz w:val="20"/>
          <w:szCs w:val="20"/>
          <w:bdr w:val="none" w:sz="0" w:space="0" w:color="auto" w:frame="1"/>
          <w:lang w:val="en-US"/>
        </w:rPr>
        <w:t>axis</w:t>
      </w:r>
      <w:proofErr w:type="gramStart"/>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0000"/>
          <w:sz w:val="20"/>
          <w:szCs w:val="20"/>
          <w:bdr w:val="none" w:sz="0" w:space="0" w:color="auto" w:frame="1"/>
          <w:lang w:val="en-US"/>
        </w:rPr>
        <w:t>(</w:t>
      </w:r>
      <w:proofErr w:type="gramEnd"/>
      <w:r w:rsidR="003D21D8" w:rsidRPr="003D21D8">
        <w:rPr>
          <w:rFonts w:ascii="Courier New" w:hAnsi="Courier New" w:cs="Courier New"/>
          <w:color w:val="009900"/>
          <w:sz w:val="20"/>
          <w:szCs w:val="20"/>
          <w:bdr w:val="none" w:sz="0" w:space="0" w:color="auto" w:frame="1"/>
          <w:lang w:val="en-US"/>
        </w:rPr>
        <w:t>0</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)).reshape(</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w:t>
      </w:r>
    </w:p>
    <w:p w14:paraId="58542AF0"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props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np.concatenate</w:t>
      </w:r>
      <w:proofErr w:type="spellEnd"/>
      <w:proofErr w:type="gramEnd"/>
      <w:r w:rsidRPr="003D21D8">
        <w:rPr>
          <w:rFonts w:ascii="Courier New" w:hAnsi="Courier New" w:cs="Courier New"/>
          <w:color w:val="000000"/>
          <w:sz w:val="20"/>
          <w:szCs w:val="20"/>
          <w:bdr w:val="none" w:sz="0" w:space="0" w:color="auto" w:frame="1"/>
          <w:lang w:val="en-US"/>
        </w:rPr>
        <w:t>([props, entropy])</w:t>
      </w:r>
    </w:p>
    <w:p w14:paraId="30001DAB"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props</w:t>
      </w:r>
      <w:proofErr w:type="spellEnd"/>
    </w:p>
    <w:p w14:paraId="0F7EF2DB" w14:textId="350DAAF8" w:rsidR="003D21D8" w:rsidRDefault="003D21D8" w:rsidP="00082889">
      <w:pPr>
        <w:numPr>
          <w:ilvl w:val="0"/>
          <w:numId w:val="17"/>
        </w:numPr>
        <w:pBdr>
          <w:left w:val="single" w:sz="18" w:space="12" w:color="CCCCCC"/>
        </w:pBdr>
        <w:spacing w:before="100" w:beforeAutospacing="1" w:after="100"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
    <w:p w14:paraId="6864C422" w14:textId="77777777" w:rsidR="002E5B9F" w:rsidRPr="003D21D8" w:rsidRDefault="002E5B9F" w:rsidP="00082889">
      <w:pPr>
        <w:numPr>
          <w:ilvl w:val="0"/>
          <w:numId w:val="17"/>
        </w:numPr>
        <w:pBdr>
          <w:left w:val="single" w:sz="18" w:space="12" w:color="CCCCCC"/>
        </w:pBdr>
        <w:spacing w:before="100" w:beforeAutospacing="1" w:after="100" w:afterAutospacing="1" w:line="264" w:lineRule="atLeast"/>
        <w:ind w:left="142"/>
        <w:textAlignment w:val="baseline"/>
        <w:rPr>
          <w:rFonts w:ascii="Courier New" w:hAnsi="Courier New" w:cs="Courier New"/>
          <w:color w:val="666666"/>
          <w:sz w:val="20"/>
          <w:szCs w:val="20"/>
        </w:rPr>
      </w:pPr>
    </w:p>
    <w:p w14:paraId="143764D9"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stat_hist_</w:t>
      </w:r>
      <w:proofErr w:type="gramStart"/>
      <w:r w:rsidRPr="003D21D8">
        <w:rPr>
          <w:rFonts w:ascii="Courier New" w:hAnsi="Courier New" w:cs="Courier New"/>
          <w:color w:val="000000"/>
          <w:sz w:val="20"/>
          <w:szCs w:val="20"/>
          <w:bdr w:val="none" w:sz="0" w:space="0" w:color="auto" w:frame="1"/>
          <w:lang w:val="en-US"/>
        </w:rPr>
        <w:t>glcm</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w:t>
      </w:r>
    </w:p>
    <w:p w14:paraId="2C248F88"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if</w:t>
      </w:r>
      <w:proofErr w:type="spellEnd"/>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np.</w:t>
      </w:r>
      <w:r w:rsidRPr="003D21D8">
        <w:rPr>
          <w:rFonts w:ascii="Courier New" w:hAnsi="Courier New" w:cs="Courier New"/>
          <w:color w:val="FF1493"/>
          <w:sz w:val="20"/>
          <w:szCs w:val="20"/>
          <w:bdr w:val="none" w:sz="0" w:space="0" w:color="auto" w:frame="1"/>
        </w:rPr>
        <w:t>max</w:t>
      </w:r>
      <w:proofErr w:type="spell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w:t>
      </w:r>
    </w:p>
    <w:p w14:paraId="11A31ED0"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r w:rsidRPr="003D21D8">
        <w:rPr>
          <w:rFonts w:ascii="Courier New" w:hAnsi="Courier New" w:cs="Courier New"/>
          <w:color w:val="009900"/>
          <w:sz w:val="20"/>
          <w:szCs w:val="20"/>
          <w:bdr w:val="none" w:sz="0" w:space="0" w:color="auto" w:frame="1"/>
        </w:rPr>
        <w:t>4</w:t>
      </w:r>
      <w:r w:rsidRPr="003D21D8">
        <w:rPr>
          <w:rFonts w:ascii="Courier New" w:hAnsi="Courier New" w:cs="Courier New"/>
          <w:color w:val="666666"/>
          <w:sz w:val="20"/>
          <w:szCs w:val="20"/>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FF1493"/>
          <w:sz w:val="20"/>
          <w:szCs w:val="20"/>
          <w:bdr w:val="none" w:sz="0" w:space="0" w:color="auto" w:frame="1"/>
        </w:rPr>
        <w:t>len</w:t>
      </w:r>
      <w:proofErr w:type="spellEnd"/>
      <w:r w:rsidRPr="003D21D8">
        <w:rPr>
          <w:rFonts w:ascii="Courier New" w:hAnsi="Courier New" w:cs="Courier New"/>
          <w:color w:val="000000"/>
          <w:sz w:val="20"/>
          <w:szCs w:val="20"/>
          <w:bdr w:val="none" w:sz="0" w:space="0" w:color="auto" w:frame="1"/>
        </w:rPr>
        <w:t>(</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.bins</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666666"/>
          <w:sz w:val="20"/>
          <w:szCs w:val="20"/>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3</w:t>
      </w:r>
      <w:r w:rsidRPr="003D21D8">
        <w:rPr>
          <w:rFonts w:ascii="Courier New" w:hAnsi="Courier New" w:cs="Courier New"/>
          <w:color w:val="666666"/>
          <w:sz w:val="20"/>
          <w:szCs w:val="20"/>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4</w:t>
      </w:r>
      <w:r w:rsidRPr="003D21D8">
        <w:rPr>
          <w:rFonts w:ascii="Courier New" w:hAnsi="Courier New" w:cs="Courier New"/>
          <w:color w:val="666666"/>
          <w:sz w:val="20"/>
          <w:szCs w:val="20"/>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5</w:t>
      </w:r>
      <w:r w:rsidRPr="003D21D8">
        <w:rPr>
          <w:rFonts w:ascii="Courier New" w:hAnsi="Courier New" w:cs="Courier New"/>
          <w:color w:val="000000"/>
          <w:sz w:val="20"/>
          <w:szCs w:val="20"/>
          <w:bdr w:val="none" w:sz="0" w:space="0" w:color="auto" w:frame="1"/>
        </w:rPr>
        <w:t>)</w:t>
      </w:r>
    </w:p>
    <w:p w14:paraId="39E1D333"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stat</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.stat</w:t>
      </w:r>
      <w:proofErr w:type="spellEnd"/>
      <w:proofErr w:type="gram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w:t>
      </w:r>
      <w:proofErr w:type="spellEnd"/>
      <w:r w:rsidRPr="003D21D8">
        <w:rPr>
          <w:rFonts w:ascii="Courier New" w:hAnsi="Courier New" w:cs="Courier New"/>
          <w:color w:val="000000"/>
          <w:sz w:val="20"/>
          <w:szCs w:val="20"/>
          <w:bdr w:val="none" w:sz="0" w:space="0" w:color="auto" w:frame="1"/>
        </w:rPr>
        <w:t>)</w:t>
      </w:r>
    </w:p>
    <w:p w14:paraId="277029DD"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.quantize</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img</w:t>
      </w:r>
      <w:proofErr w:type="spellEnd"/>
      <w:r w:rsidRPr="003D21D8">
        <w:rPr>
          <w:rFonts w:ascii="Courier New" w:hAnsi="Courier New" w:cs="Courier New"/>
          <w:color w:val="000000"/>
          <w:sz w:val="20"/>
          <w:szCs w:val="20"/>
          <w:bdr w:val="none" w:sz="0" w:space="0" w:color="auto" w:frame="1"/>
          <w:lang w:val="en-US"/>
        </w:rPr>
        <w:t>)</w:t>
      </w:r>
    </w:p>
    <w:p w14:paraId="1502D110"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hist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.hist</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w:t>
      </w:r>
    </w:p>
    <w:p w14:paraId="281B1B1F"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glcm</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.glcm</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q_img</w:t>
      </w:r>
      <w:proofErr w:type="spellEnd"/>
      <w:r w:rsidRPr="003D21D8">
        <w:rPr>
          <w:rFonts w:ascii="Courier New" w:hAnsi="Courier New" w:cs="Courier New"/>
          <w:color w:val="000000"/>
          <w:sz w:val="20"/>
          <w:szCs w:val="20"/>
          <w:bdr w:val="none" w:sz="0" w:space="0" w:color="auto" w:frame="1"/>
          <w:lang w:val="en-US"/>
        </w:rPr>
        <w:t>)</w:t>
      </w:r>
    </w:p>
    <w:p w14:paraId="32EC329A"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return</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np.concatenate</w:t>
      </w:r>
      <w:proofErr w:type="spellEnd"/>
      <w:proofErr w:type="gramEnd"/>
      <w:r w:rsidRPr="003D21D8">
        <w:rPr>
          <w:rFonts w:ascii="Courier New" w:hAnsi="Courier New" w:cs="Courier New"/>
          <w:color w:val="000000"/>
          <w:sz w:val="20"/>
          <w:szCs w:val="20"/>
          <w:bdr w:val="none" w:sz="0" w:space="0" w:color="auto" w:frame="1"/>
          <w:lang w:val="en-US"/>
        </w:rPr>
        <w:t xml:space="preserve">([stat, hist, </w:t>
      </w:r>
      <w:proofErr w:type="spellStart"/>
      <w:r w:rsidRPr="003D21D8">
        <w:rPr>
          <w:rFonts w:ascii="Courier New" w:hAnsi="Courier New" w:cs="Courier New"/>
          <w:color w:val="000000"/>
          <w:sz w:val="20"/>
          <w:szCs w:val="20"/>
          <w:bdr w:val="none" w:sz="0" w:space="0" w:color="auto" w:frame="1"/>
          <w:lang w:val="en-US"/>
        </w:rPr>
        <w:t>glcm</w:t>
      </w:r>
      <w:proofErr w:type="spellEnd"/>
      <w:r w:rsidRPr="003D21D8">
        <w:rPr>
          <w:rFonts w:ascii="Courier New" w:hAnsi="Courier New" w:cs="Courier New"/>
          <w:color w:val="000000"/>
          <w:sz w:val="20"/>
          <w:szCs w:val="20"/>
          <w:bdr w:val="none" w:sz="0" w:space="0" w:color="auto" w:frame="1"/>
          <w:lang w:val="en-US"/>
        </w:rPr>
        <w:t>])</w:t>
      </w:r>
    </w:p>
    <w:p w14:paraId="2A5E1C95" w14:textId="7CC53699" w:rsid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34CC7B27" w14:textId="77777777" w:rsidR="002E5B9F" w:rsidRPr="003D21D8" w:rsidRDefault="002E5B9F"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p>
    <w:p w14:paraId="777B4369"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b/>
          <w:bCs/>
          <w:color w:val="006699"/>
          <w:sz w:val="20"/>
          <w:szCs w:val="20"/>
          <w:bdr w:val="none" w:sz="0" w:space="0" w:color="auto" w:frame="1"/>
          <w:lang w:val="en-US"/>
        </w:rPr>
        <w:t>def</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parallel_</w:t>
      </w:r>
      <w:proofErr w:type="gramStart"/>
      <w:r w:rsidRPr="003D21D8">
        <w:rPr>
          <w:rFonts w:ascii="Courier New" w:hAnsi="Courier New" w:cs="Courier New"/>
          <w:color w:val="000000"/>
          <w:sz w:val="20"/>
          <w:szCs w:val="20"/>
          <w:bdr w:val="none" w:sz="0" w:space="0" w:color="auto" w:frame="1"/>
          <w:lang w:val="en-US"/>
        </w:rPr>
        <w:t>extractor</w:t>
      </w:r>
      <w:proofErr w:type="spellEnd"/>
      <w:r w:rsidRPr="003D21D8">
        <w:rPr>
          <w:rFonts w:ascii="Courier New" w:hAnsi="Courier New" w:cs="Courier New"/>
          <w:color w:val="000000"/>
          <w:sz w:val="20"/>
          <w:szCs w:val="20"/>
          <w:bdr w:val="none" w:sz="0" w:space="0" w:color="auto" w:frame="1"/>
          <w:lang w:val="en-US"/>
        </w:rPr>
        <w:t>(</w:t>
      </w:r>
      <w:proofErr w:type="gramEnd"/>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 xml:space="preserve">, </w:t>
      </w:r>
      <w:proofErr w:type="spellStart"/>
      <w:r w:rsidRPr="003D21D8">
        <w:rPr>
          <w:rFonts w:ascii="Courier New" w:hAnsi="Courier New" w:cs="Courier New"/>
          <w:color w:val="000000"/>
          <w:sz w:val="20"/>
          <w:szCs w:val="20"/>
          <w:bdr w:val="none" w:sz="0" w:space="0" w:color="auto" w:frame="1"/>
          <w:lang w:val="en-US"/>
        </w:rPr>
        <w:t>imgs</w:t>
      </w:r>
      <w:proofErr w:type="spellEnd"/>
      <w:r w:rsidRPr="003D21D8">
        <w:rPr>
          <w:rFonts w:ascii="Courier New" w:hAnsi="Courier New" w:cs="Courier New"/>
          <w:color w:val="000000"/>
          <w:sz w:val="20"/>
          <w:szCs w:val="20"/>
          <w:bdr w:val="none" w:sz="0" w:space="0" w:color="auto" w:frame="1"/>
          <w:lang w:val="en-US"/>
        </w:rPr>
        <w:t>):</w:t>
      </w:r>
    </w:p>
    <w:p w14:paraId="4ED617B1"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if</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.channel</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FF"/>
          <w:sz w:val="20"/>
          <w:szCs w:val="20"/>
          <w:bdr w:val="none" w:sz="0" w:space="0" w:color="auto" w:frame="1"/>
        </w:rPr>
        <w:t>'</w:t>
      </w:r>
      <w:proofErr w:type="spellStart"/>
      <w:r w:rsidRPr="003D21D8">
        <w:rPr>
          <w:rFonts w:ascii="Courier New" w:hAnsi="Courier New" w:cs="Courier New"/>
          <w:color w:val="0000FF"/>
          <w:sz w:val="20"/>
          <w:szCs w:val="20"/>
          <w:bdr w:val="none" w:sz="0" w:space="0" w:color="auto" w:frame="1"/>
        </w:rPr>
        <w:t>ndvi</w:t>
      </w:r>
      <w:proofErr w:type="spellEnd"/>
      <w:r w:rsidRPr="003D21D8">
        <w:rPr>
          <w:rFonts w:ascii="Courier New" w:hAnsi="Courier New" w:cs="Courier New"/>
          <w:color w:val="0000FF"/>
          <w:sz w:val="20"/>
          <w:szCs w:val="20"/>
          <w:bdr w:val="none" w:sz="0" w:space="0" w:color="auto" w:frame="1"/>
        </w:rPr>
        <w:t>'</w:t>
      </w:r>
      <w:r w:rsidRPr="003D21D8">
        <w:rPr>
          <w:rFonts w:ascii="Courier New" w:hAnsi="Courier New" w:cs="Courier New"/>
          <w:color w:val="000000"/>
          <w:sz w:val="20"/>
          <w:szCs w:val="20"/>
          <w:bdr w:val="none" w:sz="0" w:space="0" w:color="auto" w:frame="1"/>
        </w:rPr>
        <w:t>:</w:t>
      </w:r>
    </w:p>
    <w:p w14:paraId="70905047" w14:textId="23D416C8"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proofErr w:type="gramStart"/>
      <w:r w:rsidRPr="003D21D8">
        <w:rPr>
          <w:rFonts w:ascii="Courier New" w:hAnsi="Courier New" w:cs="Courier New"/>
          <w:color w:val="000000"/>
          <w:sz w:val="20"/>
          <w:szCs w:val="20"/>
          <w:bdr w:val="none" w:sz="0" w:space="0" w:color="auto" w:frame="1"/>
        </w:rPr>
        <w:t>imgs</w:t>
      </w:r>
      <w:proofErr w:type="spellEnd"/>
      <w:r w:rsidRPr="003D21D8">
        <w:rPr>
          <w:rFonts w:ascii="Courier New" w:hAnsi="Courier New" w:cs="Courier New"/>
          <w:color w:val="000000"/>
          <w:sz w:val="20"/>
          <w:szCs w:val="20"/>
          <w:bdr w:val="none" w:sz="0" w:space="0" w:color="auto" w:frame="1"/>
        </w:rPr>
        <w:t>[</w:t>
      </w:r>
      <w:proofErr w:type="spellStart"/>
      <w:proofErr w:type="gramEnd"/>
      <w:r w:rsidRPr="003D21D8">
        <w:rPr>
          <w:rFonts w:ascii="Courier New" w:hAnsi="Courier New" w:cs="Courier New"/>
          <w:color w:val="000000"/>
          <w:sz w:val="20"/>
          <w:szCs w:val="20"/>
          <w:bdr w:val="none" w:sz="0" w:space="0" w:color="auto" w:frame="1"/>
        </w:rPr>
        <w:t>imgs</w:t>
      </w:r>
      <w:proofErr w:type="spellEnd"/>
      <w:r w:rsidRPr="003D21D8">
        <w:rPr>
          <w:rFonts w:ascii="Courier New" w:hAnsi="Courier New" w:cs="Courier New"/>
          <w:color w:val="000000"/>
          <w:sz w:val="20"/>
          <w:szCs w:val="20"/>
          <w:bdr w:val="none" w:sz="0" w:space="0" w:color="auto" w:frame="1"/>
        </w:rPr>
        <w:t xml:space="preserve"> &lt; </w:t>
      </w:r>
      <w:r w:rsidRPr="003D21D8">
        <w:rPr>
          <w:rFonts w:ascii="Courier New" w:hAnsi="Courier New" w:cs="Courier New"/>
          <w:color w:val="009900"/>
          <w:sz w:val="20"/>
          <w:szCs w:val="20"/>
          <w:bdr w:val="none" w:sz="0" w:space="0" w:color="auto" w:frame="1"/>
        </w:rPr>
        <w:t>10</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p>
    <w:p w14:paraId="6B64B9FD"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shp</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np.shape</w:t>
      </w:r>
      <w:proofErr w:type="spellEnd"/>
      <w:proofErr w:type="gram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imgs</w:t>
      </w:r>
      <w:proofErr w:type="spellEnd"/>
      <w:r w:rsidRPr="003D21D8">
        <w:rPr>
          <w:rFonts w:ascii="Courier New" w:hAnsi="Courier New" w:cs="Courier New"/>
          <w:color w:val="000000"/>
          <w:sz w:val="20"/>
          <w:szCs w:val="20"/>
          <w:bdr w:val="none" w:sz="0" w:space="0" w:color="auto" w:frame="1"/>
        </w:rPr>
        <w:t>)</w:t>
      </w:r>
    </w:p>
    <w:p w14:paraId="1240050A"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loc_imgs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imgs.reshape</w:t>
      </w:r>
      <w:proofErr w:type="spellEnd"/>
      <w:proofErr w:type="gram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000000"/>
          <w:sz w:val="20"/>
          <w:szCs w:val="20"/>
          <w:bdr w:val="none" w:sz="0" w:space="0" w:color="auto" w:frame="1"/>
          <w:lang w:val="en-US"/>
        </w:rPr>
        <w:t>shp</w:t>
      </w:r>
      <w:proofErr w:type="spellEnd"/>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2</w:t>
      </w:r>
      <w:r w:rsidRPr="003D21D8">
        <w:rPr>
          <w:rFonts w:ascii="Courier New" w:hAnsi="Courier New" w:cs="Courier New"/>
          <w:color w:val="000000"/>
          <w:sz w:val="20"/>
          <w:szCs w:val="20"/>
          <w:bdr w:val="none" w:sz="0" w:space="0" w:color="auto" w:frame="1"/>
          <w:lang w:val="en-US"/>
        </w:rPr>
        <w:t>:])</w:t>
      </w:r>
    </w:p>
    <w:p w14:paraId="42CF9262" w14:textId="77777777" w:rsidR="002E5B9F" w:rsidRP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gcs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Parallel(</w:t>
      </w:r>
      <w:proofErr w:type="spellStart"/>
      <w:r w:rsidRPr="003D21D8">
        <w:rPr>
          <w:rFonts w:ascii="Courier New" w:hAnsi="Courier New" w:cs="Courier New"/>
          <w:color w:val="000000"/>
          <w:sz w:val="20"/>
          <w:szCs w:val="20"/>
          <w:bdr w:val="none" w:sz="0" w:space="0" w:color="auto" w:frame="1"/>
          <w:lang w:val="en-US"/>
        </w:rPr>
        <w:t>n_jobs</w:t>
      </w:r>
      <w:proofErr w:type="spellEnd"/>
      <w:r w:rsidRPr="003D21D8">
        <w:rPr>
          <w:rFonts w:ascii="Courier New" w:hAnsi="Courier New" w:cs="Courier New"/>
          <w:b/>
          <w:bCs/>
          <w:color w:val="006699"/>
          <w:sz w:val="20"/>
          <w:szCs w:val="20"/>
          <w:bdr w:val="none" w:sz="0" w:space="0" w:color="auto" w:frame="1"/>
          <w:lang w:val="en-US"/>
        </w:rPr>
        <w:t>=</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.n</w:t>
      </w:r>
      <w:proofErr w:type="gramEnd"/>
      <w:r w:rsidRPr="003D21D8">
        <w:rPr>
          <w:rFonts w:ascii="Courier New" w:hAnsi="Courier New" w:cs="Courier New"/>
          <w:color w:val="000000"/>
          <w:sz w:val="20"/>
          <w:szCs w:val="20"/>
          <w:bdr w:val="none" w:sz="0" w:space="0" w:color="auto" w:frame="1"/>
          <w:lang w:val="en-US"/>
        </w:rPr>
        <w:t>_jobs</w:t>
      </w:r>
      <w:proofErr w:type="spellEnd"/>
      <w:r w:rsidRPr="003D21D8">
        <w:rPr>
          <w:rFonts w:ascii="Courier New" w:hAnsi="Courier New" w:cs="Courier New"/>
          <w:color w:val="000000"/>
          <w:sz w:val="20"/>
          <w:szCs w:val="20"/>
          <w:bdr w:val="none" w:sz="0" w:space="0" w:color="auto" w:frame="1"/>
          <w:lang w:val="en-US"/>
        </w:rPr>
        <w:t>)</w:t>
      </w:r>
    </w:p>
    <w:p w14:paraId="3D0E1A4A" w14:textId="603AB100" w:rsidR="003D21D8" w:rsidRPr="003D21D8" w:rsidRDefault="002E5B9F"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lang w:val="en-US"/>
        </w:rPr>
      </w:pPr>
      <w:r w:rsidRPr="002E5B9F">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color w:val="000000"/>
          <w:sz w:val="20"/>
          <w:szCs w:val="20"/>
          <w:bdr w:val="none" w:sz="0" w:space="0" w:color="auto" w:frame="1"/>
          <w:lang w:val="en-US"/>
        </w:rPr>
        <w:t>(delayed(</w:t>
      </w:r>
      <w:proofErr w:type="spellStart"/>
      <w:proofErr w:type="gramStart"/>
      <w:r w:rsidR="003D21D8" w:rsidRPr="003D21D8">
        <w:rPr>
          <w:rFonts w:ascii="Courier New" w:hAnsi="Courier New" w:cs="Courier New"/>
          <w:color w:val="808080"/>
          <w:sz w:val="20"/>
          <w:szCs w:val="20"/>
          <w:bdr w:val="none" w:sz="0" w:space="0" w:color="auto" w:frame="1"/>
          <w:lang w:val="en-US"/>
        </w:rPr>
        <w:t>self</w:t>
      </w:r>
      <w:r w:rsidR="003D21D8" w:rsidRPr="003D21D8">
        <w:rPr>
          <w:rFonts w:ascii="Courier New" w:hAnsi="Courier New" w:cs="Courier New"/>
          <w:color w:val="000000"/>
          <w:sz w:val="20"/>
          <w:szCs w:val="20"/>
          <w:bdr w:val="none" w:sz="0" w:space="0" w:color="auto" w:frame="1"/>
          <w:lang w:val="en-US"/>
        </w:rPr>
        <w:t>.stat</w:t>
      </w:r>
      <w:proofErr w:type="gramEnd"/>
      <w:r w:rsidR="003D21D8" w:rsidRPr="003D21D8">
        <w:rPr>
          <w:rFonts w:ascii="Courier New" w:hAnsi="Courier New" w:cs="Courier New"/>
          <w:color w:val="000000"/>
          <w:sz w:val="20"/>
          <w:szCs w:val="20"/>
          <w:bdr w:val="none" w:sz="0" w:space="0" w:color="auto" w:frame="1"/>
          <w:lang w:val="en-US"/>
        </w:rPr>
        <w:t>_hist_glcm</w:t>
      </w:r>
      <w:proofErr w:type="spellEnd"/>
      <w:r w:rsidR="003D21D8" w:rsidRPr="003D21D8">
        <w:rPr>
          <w:rFonts w:ascii="Courier New" w:hAnsi="Courier New" w:cs="Courier New"/>
          <w:color w:val="000000"/>
          <w:sz w:val="20"/>
          <w:szCs w:val="20"/>
          <w:bdr w:val="none" w:sz="0" w:space="0" w:color="auto" w:frame="1"/>
          <w:lang w:val="en-US"/>
        </w:rPr>
        <w:t>)(</w:t>
      </w:r>
      <w:proofErr w:type="spellStart"/>
      <w:r w:rsidR="003D21D8" w:rsidRPr="003D21D8">
        <w:rPr>
          <w:rFonts w:ascii="Courier New" w:hAnsi="Courier New" w:cs="Courier New"/>
          <w:color w:val="000000"/>
          <w:sz w:val="20"/>
          <w:szCs w:val="20"/>
          <w:bdr w:val="none" w:sz="0" w:space="0" w:color="auto" w:frame="1"/>
          <w:lang w:val="en-US"/>
        </w:rPr>
        <w:t>img</w:t>
      </w:r>
      <w:proofErr w:type="spellEnd"/>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for</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000000"/>
          <w:sz w:val="20"/>
          <w:szCs w:val="20"/>
          <w:bdr w:val="none" w:sz="0" w:space="0" w:color="auto" w:frame="1"/>
          <w:lang w:val="en-US"/>
        </w:rPr>
        <w:t>img</w:t>
      </w:r>
      <w:proofErr w:type="spellEnd"/>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in</w:t>
      </w:r>
      <w:r w:rsidR="003D21D8" w:rsidRPr="003D21D8">
        <w:rPr>
          <w:rFonts w:ascii="Courier New" w:hAnsi="Courier New" w:cs="Courier New"/>
          <w:color w:val="666666"/>
          <w:sz w:val="20"/>
          <w:szCs w:val="20"/>
          <w:lang w:val="en-US"/>
        </w:rPr>
        <w:t xml:space="preserve"> </w:t>
      </w:r>
      <w:proofErr w:type="spellStart"/>
      <w:r w:rsidR="003D21D8" w:rsidRPr="003D21D8">
        <w:rPr>
          <w:rFonts w:ascii="Courier New" w:hAnsi="Courier New" w:cs="Courier New"/>
          <w:color w:val="000000"/>
          <w:sz w:val="20"/>
          <w:szCs w:val="20"/>
          <w:bdr w:val="none" w:sz="0" w:space="0" w:color="auto" w:frame="1"/>
          <w:lang w:val="en-US"/>
        </w:rPr>
        <w:t>loc_imgs</w:t>
      </w:r>
      <w:proofErr w:type="spellEnd"/>
      <w:r w:rsidR="003D21D8" w:rsidRPr="003D21D8">
        <w:rPr>
          <w:rFonts w:ascii="Courier New" w:hAnsi="Courier New" w:cs="Courier New"/>
          <w:color w:val="000000"/>
          <w:sz w:val="20"/>
          <w:szCs w:val="20"/>
          <w:bdr w:val="none" w:sz="0" w:space="0" w:color="auto" w:frame="1"/>
          <w:lang w:val="en-US"/>
        </w:rPr>
        <w:t>)</w:t>
      </w:r>
    </w:p>
    <w:p w14:paraId="61135190"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gcs</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np.stack</w:t>
      </w:r>
      <w:proofErr w:type="spellEnd"/>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gcs</w:t>
      </w:r>
      <w:proofErr w:type="spellEnd"/>
      <w:r w:rsidRPr="003D21D8">
        <w:rPr>
          <w:rFonts w:ascii="Courier New" w:hAnsi="Courier New" w:cs="Courier New"/>
          <w:color w:val="000000"/>
          <w:sz w:val="20"/>
          <w:szCs w:val="20"/>
          <w:bdr w:val="none" w:sz="0" w:space="0" w:color="auto" w:frame="1"/>
          <w:lang w:val="en-US"/>
        </w:rPr>
        <w:t>, axis</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0</w:t>
      </w:r>
      <w:r w:rsidRPr="003D21D8">
        <w:rPr>
          <w:rFonts w:ascii="Courier New" w:hAnsi="Courier New" w:cs="Courier New"/>
          <w:color w:val="000000"/>
          <w:sz w:val="20"/>
          <w:szCs w:val="20"/>
          <w:bdr w:val="none" w:sz="0" w:space="0" w:color="auto" w:frame="1"/>
          <w:lang w:val="en-US"/>
        </w:rPr>
        <w:t>)</w:t>
      </w:r>
    </w:p>
    <w:p w14:paraId="3D2CE27F" w14:textId="77777777" w:rsidR="003D21D8" w:rsidRPr="003D21D8"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rPr>
        <w:t>gcs</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gcs.reshape</w:t>
      </w:r>
      <w:proofErr w:type="spellEnd"/>
      <w:proofErr w:type="gram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shp</w:t>
      </w:r>
      <w:proofErr w:type="spellEnd"/>
      <w:r w:rsidRPr="003D21D8">
        <w:rPr>
          <w:rFonts w:ascii="Courier New" w:hAnsi="Courier New" w:cs="Courier New"/>
          <w:color w:val="000000"/>
          <w:sz w:val="20"/>
          <w:szCs w:val="20"/>
          <w:bdr w:val="none" w:sz="0" w:space="0" w:color="auto" w:frame="1"/>
        </w:rPr>
        <w:t>[:</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2</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p>
    <w:p w14:paraId="7DF9EC2A" w14:textId="77777777" w:rsidR="003D21D8" w:rsidRPr="003D21D8" w:rsidRDefault="003D21D8" w:rsidP="00082889">
      <w:pPr>
        <w:numPr>
          <w:ilvl w:val="0"/>
          <w:numId w:val="17"/>
        </w:numPr>
        <w:pBdr>
          <w:left w:val="single" w:sz="18" w:space="12" w:color="CCCCCC"/>
        </w:pBdr>
        <w:shd w:val="clear" w:color="auto" w:fill="F7F7F7"/>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gcs</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gcs.transpose</w:t>
      </w:r>
      <w:proofErr w:type="spellEnd"/>
      <w:proofErr w:type="gramEnd"/>
      <w:r w:rsidRPr="003D21D8">
        <w:rPr>
          <w:rFonts w:ascii="Courier New" w:hAnsi="Courier New" w:cs="Courier New"/>
          <w:color w:val="000000"/>
          <w:sz w:val="20"/>
          <w:szCs w:val="20"/>
          <w:bdr w:val="none" w:sz="0" w:space="0" w:color="auto" w:frame="1"/>
        </w:rPr>
        <w:t>(</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2</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3</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p>
    <w:p w14:paraId="77E5F2C7" w14:textId="1F7F0A96" w:rsidR="002E5B9F" w:rsidRDefault="003D21D8" w:rsidP="00082889">
      <w:pPr>
        <w:numPr>
          <w:ilvl w:val="0"/>
          <w:numId w:val="17"/>
        </w:numPr>
        <w:pBdr>
          <w:left w:val="single" w:sz="18" w:space="12" w:color="CCCCCC"/>
        </w:pBdr>
        <w:shd w:val="clear" w:color="auto" w:fill="FFFFFF" w:themeFill="background1"/>
        <w:spacing w:beforeAutospacing="1" w:afterAutospacing="1" w:line="264" w:lineRule="atLeast"/>
        <w:ind w:left="142"/>
        <w:textAlignment w:val="baseline"/>
        <w:rPr>
          <w:rFonts w:ascii="Courier New" w:hAnsi="Courier New" w:cs="Courier New"/>
          <w:color w:val="000000"/>
          <w:sz w:val="20"/>
          <w:szCs w:val="20"/>
          <w:bdr w:val="none" w:sz="0" w:space="0" w:color="auto" w:frame="1"/>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gcs.squeeze</w:t>
      </w:r>
      <w:proofErr w:type="spellEnd"/>
      <w:proofErr w:type="gramEnd"/>
      <w:r w:rsidRPr="003D21D8">
        <w:rPr>
          <w:rFonts w:ascii="Courier New" w:hAnsi="Courier New" w:cs="Courier New"/>
          <w:color w:val="000000"/>
          <w:sz w:val="20"/>
          <w:szCs w:val="20"/>
          <w:bdr w:val="none" w:sz="0" w:space="0" w:color="auto" w:frame="1"/>
        </w:rPr>
        <w:t>(</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w:t>
      </w:r>
    </w:p>
    <w:p w14:paraId="537F402E" w14:textId="472D2649" w:rsidR="00B64A4F" w:rsidRPr="00B64A4F" w:rsidRDefault="00B64A4F" w:rsidP="00B64A4F">
      <w:pPr>
        <w:spacing w:after="160" w:line="259" w:lineRule="auto"/>
        <w:rPr>
          <w:rFonts w:ascii="Courier New" w:hAnsi="Courier New" w:cs="Courier New"/>
          <w:color w:val="000000"/>
          <w:sz w:val="20"/>
          <w:szCs w:val="20"/>
          <w:bdr w:val="none" w:sz="0" w:space="0" w:color="auto" w:frame="1"/>
        </w:rPr>
      </w:pPr>
      <w:r>
        <w:rPr>
          <w:rFonts w:ascii="Courier New" w:hAnsi="Courier New" w:cs="Courier New"/>
          <w:color w:val="000000"/>
          <w:sz w:val="20"/>
          <w:szCs w:val="20"/>
          <w:bdr w:val="none" w:sz="0" w:space="0" w:color="auto" w:frame="1"/>
        </w:rPr>
        <w:br w:type="page"/>
      </w:r>
    </w:p>
    <w:p w14:paraId="71C462B3" w14:textId="36B4DC96"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lastRenderedPageBreak/>
        <w:t> </w:t>
      </w:r>
      <w:proofErr w:type="spellStart"/>
      <w:r w:rsidRPr="003D21D8">
        <w:rPr>
          <w:rFonts w:ascii="Courier New" w:hAnsi="Courier New" w:cs="Courier New"/>
          <w:b/>
          <w:bCs/>
          <w:color w:val="006699"/>
          <w:sz w:val="20"/>
          <w:szCs w:val="20"/>
          <w:bdr w:val="none" w:sz="0" w:space="0" w:color="auto" w:frame="1"/>
        </w:rPr>
        <w:t>def</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forward</w:t>
      </w:r>
      <w:proofErr w:type="spellEnd"/>
      <w:r w:rsidRPr="003D21D8">
        <w:rPr>
          <w:rFonts w:ascii="Courier New" w:hAnsi="Courier New" w:cs="Courier New"/>
          <w:color w:val="000000"/>
          <w:sz w:val="20"/>
          <w:szCs w:val="20"/>
          <w:bdr w:val="none" w:sz="0" w:space="0" w:color="auto" w:frame="1"/>
        </w:rPr>
        <w:t>(</w:t>
      </w:r>
      <w:proofErr w:type="spellStart"/>
      <w:proofErr w:type="gramEnd"/>
      <w:r w:rsidRPr="003D21D8">
        <w:rPr>
          <w:rFonts w:ascii="Courier New" w:hAnsi="Courier New" w:cs="Courier New"/>
          <w:color w:val="808080"/>
          <w:sz w:val="20"/>
          <w:szCs w:val="20"/>
          <w:bdr w:val="none" w:sz="0" w:space="0" w:color="auto" w:frame="1"/>
        </w:rPr>
        <w:t>self</w:t>
      </w:r>
      <w:proofErr w:type="spellEnd"/>
      <w:r w:rsidRPr="003D21D8">
        <w:rPr>
          <w:rFonts w:ascii="Courier New" w:hAnsi="Courier New" w:cs="Courier New"/>
          <w:color w:val="000000"/>
          <w:sz w:val="20"/>
          <w:szCs w:val="20"/>
          <w:bdr w:val="none" w:sz="0" w:space="0" w:color="auto" w:frame="1"/>
        </w:rPr>
        <w:t>, x):</w:t>
      </w:r>
    </w:p>
    <w:p w14:paraId="160B684A"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if</w:t>
      </w:r>
      <w:proofErr w:type="spellEnd"/>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808080"/>
          <w:sz w:val="20"/>
          <w:szCs w:val="20"/>
          <w:bdr w:val="none" w:sz="0" w:space="0" w:color="auto" w:frame="1"/>
        </w:rPr>
        <w:t>self</w:t>
      </w:r>
      <w:r w:rsidRPr="003D21D8">
        <w:rPr>
          <w:rFonts w:ascii="Courier New" w:hAnsi="Courier New" w:cs="Courier New"/>
          <w:color w:val="000000"/>
          <w:sz w:val="20"/>
          <w:szCs w:val="20"/>
          <w:bdr w:val="none" w:sz="0" w:space="0" w:color="auto" w:frame="1"/>
        </w:rPr>
        <w:t>.channel</w:t>
      </w:r>
      <w:proofErr w:type="spellEnd"/>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FF"/>
          <w:sz w:val="20"/>
          <w:szCs w:val="20"/>
          <w:bdr w:val="none" w:sz="0" w:space="0" w:color="auto" w:frame="1"/>
        </w:rPr>
        <w:t>'</w:t>
      </w:r>
      <w:proofErr w:type="spellStart"/>
      <w:r w:rsidRPr="003D21D8">
        <w:rPr>
          <w:rFonts w:ascii="Courier New" w:hAnsi="Courier New" w:cs="Courier New"/>
          <w:color w:val="0000FF"/>
          <w:sz w:val="20"/>
          <w:szCs w:val="20"/>
          <w:bdr w:val="none" w:sz="0" w:space="0" w:color="auto" w:frame="1"/>
        </w:rPr>
        <w:t>ndvi</w:t>
      </w:r>
      <w:proofErr w:type="spellEnd"/>
      <w:r w:rsidRPr="003D21D8">
        <w:rPr>
          <w:rFonts w:ascii="Courier New" w:hAnsi="Courier New" w:cs="Courier New"/>
          <w:color w:val="0000FF"/>
          <w:sz w:val="20"/>
          <w:szCs w:val="20"/>
          <w:bdr w:val="none" w:sz="0" w:space="0" w:color="auto" w:frame="1"/>
        </w:rPr>
        <w:t>'</w:t>
      </w:r>
      <w:r w:rsidRPr="003D21D8">
        <w:rPr>
          <w:rFonts w:ascii="Courier New" w:hAnsi="Courier New" w:cs="Courier New"/>
          <w:color w:val="000000"/>
          <w:sz w:val="20"/>
          <w:szCs w:val="20"/>
          <w:bdr w:val="none" w:sz="0" w:space="0" w:color="auto" w:frame="1"/>
        </w:rPr>
        <w:t>:</w:t>
      </w:r>
    </w:p>
    <w:p w14:paraId="4EAC8AB7"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red</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x</w:t>
      </w:r>
      <w:proofErr w:type="gramStart"/>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2</w:t>
      </w:r>
      <w:r w:rsidRPr="003D21D8">
        <w:rPr>
          <w:rFonts w:ascii="Courier New" w:hAnsi="Courier New" w:cs="Courier New"/>
          <w:color w:val="000000"/>
          <w:sz w:val="20"/>
          <w:szCs w:val="20"/>
          <w:bdr w:val="none" w:sz="0" w:space="0" w:color="auto" w:frame="1"/>
        </w:rPr>
        <w:t>, :, :]</w:t>
      </w:r>
    </w:p>
    <w:p w14:paraId="4C527249"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color w:val="000000"/>
          <w:sz w:val="20"/>
          <w:szCs w:val="20"/>
          <w:bdr w:val="none" w:sz="0" w:space="0" w:color="auto" w:frame="1"/>
        </w:rPr>
        <w:t>green</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x</w:t>
      </w:r>
      <w:proofErr w:type="gramStart"/>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color w:val="009900"/>
          <w:sz w:val="20"/>
          <w:szCs w:val="20"/>
          <w:bdr w:val="none" w:sz="0" w:space="0" w:color="auto" w:frame="1"/>
        </w:rPr>
        <w:t>1</w:t>
      </w:r>
      <w:r w:rsidRPr="003D21D8">
        <w:rPr>
          <w:rFonts w:ascii="Courier New" w:hAnsi="Courier New" w:cs="Courier New"/>
          <w:color w:val="000000"/>
          <w:sz w:val="20"/>
          <w:szCs w:val="20"/>
          <w:bdr w:val="none" w:sz="0" w:space="0" w:color="auto" w:frame="1"/>
        </w:rPr>
        <w:t>, :, :]</w:t>
      </w:r>
    </w:p>
    <w:p w14:paraId="11F73244"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ndvi</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(green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red)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(green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 xml:space="preserve">red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9900"/>
          <w:sz w:val="20"/>
          <w:szCs w:val="20"/>
          <w:bdr w:val="none" w:sz="0" w:space="0" w:color="auto" w:frame="1"/>
          <w:lang w:val="en-US"/>
        </w:rPr>
        <w:t>1e</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009900"/>
          <w:sz w:val="20"/>
          <w:szCs w:val="20"/>
          <w:bdr w:val="none" w:sz="0" w:space="0" w:color="auto" w:frame="1"/>
          <w:lang w:val="en-US"/>
        </w:rPr>
        <w:t>9</w:t>
      </w:r>
      <w:r w:rsidRPr="003D21D8">
        <w:rPr>
          <w:rFonts w:ascii="Courier New" w:hAnsi="Courier New" w:cs="Courier New"/>
          <w:color w:val="000000"/>
          <w:sz w:val="20"/>
          <w:szCs w:val="20"/>
          <w:bdr w:val="none" w:sz="0" w:space="0" w:color="auto" w:frame="1"/>
          <w:lang w:val="en-US"/>
        </w:rPr>
        <w:t>)</w:t>
      </w:r>
    </w:p>
    <w:p w14:paraId="535002B7"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ndvi</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000000"/>
          <w:sz w:val="20"/>
          <w:szCs w:val="20"/>
          <w:bdr w:val="none" w:sz="0" w:space="0" w:color="auto" w:frame="1"/>
          <w:lang w:val="en-US"/>
        </w:rPr>
        <w:t>ndvi</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.mean</w:t>
      </w:r>
      <w:proofErr w:type="spellEnd"/>
      <w:proofErr w:type="gram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.std</w:t>
      </w:r>
      <w:proofErr w:type="spellEnd"/>
    </w:p>
    <w:p w14:paraId="3F85002C"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rPr>
        <w:t>ndvi</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ndvi</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3</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6</w:t>
      </w:r>
    </w:p>
    <w:p w14:paraId="6C645BB8"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proofErr w:type="gramStart"/>
      <w:r w:rsidRPr="003D21D8">
        <w:rPr>
          <w:rFonts w:ascii="Courier New" w:hAnsi="Courier New" w:cs="Courier New"/>
          <w:color w:val="000000"/>
          <w:sz w:val="20"/>
          <w:szCs w:val="20"/>
          <w:bdr w:val="none" w:sz="0" w:space="0" w:color="auto" w:frame="1"/>
        </w:rPr>
        <w:t>ndvi</w:t>
      </w:r>
      <w:proofErr w:type="spellEnd"/>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w:t>
      </w:r>
      <w:proofErr w:type="spellStart"/>
      <w:r w:rsidRPr="003D21D8">
        <w:rPr>
          <w:rFonts w:ascii="Courier New" w:hAnsi="Courier New" w:cs="Courier New"/>
          <w:color w:val="000000"/>
          <w:sz w:val="20"/>
          <w:szCs w:val="20"/>
          <w:bdr w:val="none" w:sz="0" w:space="0" w:color="auto" w:frame="1"/>
        </w:rPr>
        <w:t>red</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 &amp; (</w:t>
      </w:r>
      <w:proofErr w:type="spellStart"/>
      <w:r w:rsidRPr="003D21D8">
        <w:rPr>
          <w:rFonts w:ascii="Courier New" w:hAnsi="Courier New" w:cs="Courier New"/>
          <w:color w:val="000000"/>
          <w:sz w:val="20"/>
          <w:szCs w:val="20"/>
          <w:bdr w:val="none" w:sz="0" w:space="0" w:color="auto" w:frame="1"/>
        </w:rPr>
        <w:t>green</w:t>
      </w:r>
      <w:proofErr w:type="spellEnd"/>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r w:rsidRPr="003D21D8">
        <w:rPr>
          <w:rFonts w:ascii="Courier New" w:hAnsi="Courier New" w:cs="Courier New"/>
          <w:color w:val="000000"/>
          <w:sz w:val="20"/>
          <w:szCs w:val="20"/>
          <w:bdr w:val="none" w:sz="0" w:space="0" w:color="auto" w:frame="1"/>
        </w:rPr>
        <w:t xml:space="preserve">)]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9900"/>
          <w:sz w:val="20"/>
          <w:szCs w:val="20"/>
          <w:bdr w:val="none" w:sz="0" w:space="0" w:color="auto" w:frame="1"/>
        </w:rPr>
        <w:t>0</w:t>
      </w:r>
    </w:p>
    <w:p w14:paraId="611F8379"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r w:rsidRPr="003D21D8">
        <w:rPr>
          <w:rFonts w:ascii="Courier New" w:hAnsi="Courier New" w:cs="Courier New"/>
          <w:color w:val="000000"/>
          <w:sz w:val="20"/>
          <w:szCs w:val="20"/>
          <w:bdr w:val="none" w:sz="0" w:space="0" w:color="auto" w:frame="1"/>
        </w:rPr>
        <w:t xml:space="preserve">x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r w:rsidRPr="003D21D8">
        <w:rPr>
          <w:rFonts w:ascii="Courier New" w:hAnsi="Courier New" w:cs="Courier New"/>
          <w:color w:val="000000"/>
          <w:sz w:val="20"/>
          <w:szCs w:val="20"/>
          <w:bdr w:val="none" w:sz="0" w:space="0" w:color="auto" w:frame="1"/>
        </w:rPr>
        <w:t>ndvi</w:t>
      </w:r>
      <w:proofErr w:type="spellEnd"/>
    </w:p>
    <w:p w14:paraId="1103ACE0"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roofErr w:type="spellStart"/>
      <w:r w:rsidRPr="003D21D8">
        <w:rPr>
          <w:rFonts w:ascii="Courier New" w:hAnsi="Courier New" w:cs="Courier New"/>
          <w:b/>
          <w:bCs/>
          <w:color w:val="006699"/>
          <w:sz w:val="20"/>
          <w:szCs w:val="20"/>
          <w:bdr w:val="none" w:sz="0" w:space="0" w:color="auto" w:frame="1"/>
        </w:rPr>
        <w:t>else</w:t>
      </w:r>
      <w:proofErr w:type="spellEnd"/>
      <w:r w:rsidRPr="003D21D8">
        <w:rPr>
          <w:rFonts w:ascii="Courier New" w:hAnsi="Courier New" w:cs="Courier New"/>
          <w:color w:val="000000"/>
          <w:sz w:val="20"/>
          <w:szCs w:val="20"/>
          <w:bdr w:val="none" w:sz="0" w:space="0" w:color="auto" w:frame="1"/>
        </w:rPr>
        <w:t>:</w:t>
      </w:r>
    </w:p>
    <w:p w14:paraId="550BC0C6"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roofErr w:type="spellStart"/>
      <w:r w:rsidRPr="003D21D8">
        <w:rPr>
          <w:rFonts w:ascii="Courier New" w:hAnsi="Courier New" w:cs="Courier New"/>
          <w:color w:val="000000"/>
          <w:sz w:val="20"/>
          <w:szCs w:val="20"/>
          <w:bdr w:val="none" w:sz="0" w:space="0" w:color="auto" w:frame="1"/>
          <w:lang w:val="en-US"/>
        </w:rPr>
        <w:t>ch</w:t>
      </w:r>
      <w:proofErr w:type="spellEnd"/>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r w:rsidRPr="003D21D8">
        <w:rPr>
          <w:rFonts w:ascii="Courier New" w:hAnsi="Courier New" w:cs="Courier New"/>
          <w:color w:val="000000"/>
          <w:sz w:val="20"/>
          <w:szCs w:val="20"/>
          <w:bdr w:val="none" w:sz="0" w:space="0" w:color="auto" w:frame="1"/>
          <w:lang w:val="en-US"/>
        </w:rPr>
        <w:t>[</w:t>
      </w:r>
      <w:r w:rsidRPr="003D21D8">
        <w:rPr>
          <w:rFonts w:ascii="Courier New" w:hAnsi="Courier New" w:cs="Courier New"/>
          <w:color w:val="0000FF"/>
          <w:sz w:val="20"/>
          <w:szCs w:val="20"/>
          <w:bdr w:val="none" w:sz="0" w:space="0" w:color="auto" w:frame="1"/>
          <w:lang w:val="en-US"/>
        </w:rPr>
        <w:t>'B'</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'G'</w:t>
      </w:r>
      <w:r w:rsidRPr="003D21D8">
        <w:rPr>
          <w:rFonts w:ascii="Courier New" w:hAnsi="Courier New" w:cs="Courier New"/>
          <w:color w:val="000000"/>
          <w:sz w:val="20"/>
          <w:szCs w:val="20"/>
          <w:bdr w:val="none" w:sz="0" w:space="0" w:color="auto" w:frame="1"/>
          <w:lang w:val="en-US"/>
        </w:rPr>
        <w:t xml:space="preserve">, </w:t>
      </w:r>
      <w:r w:rsidRPr="003D21D8">
        <w:rPr>
          <w:rFonts w:ascii="Courier New" w:hAnsi="Courier New" w:cs="Courier New"/>
          <w:color w:val="0000FF"/>
          <w:sz w:val="20"/>
          <w:szCs w:val="20"/>
          <w:bdr w:val="none" w:sz="0" w:space="0" w:color="auto" w:frame="1"/>
          <w:lang w:val="en-US"/>
        </w:rPr>
        <w:t>'R'</w:t>
      </w:r>
      <w:proofErr w:type="gramStart"/>
      <w:r w:rsidRPr="003D21D8">
        <w:rPr>
          <w:rFonts w:ascii="Courier New" w:hAnsi="Courier New" w:cs="Courier New"/>
          <w:color w:val="000000"/>
          <w:sz w:val="20"/>
          <w:szCs w:val="20"/>
          <w:bdr w:val="none" w:sz="0" w:space="0" w:color="auto" w:frame="1"/>
          <w:lang w:val="en-US"/>
        </w:rPr>
        <w:t>].index</w:t>
      </w:r>
      <w:proofErr w:type="gramEnd"/>
      <w:r w:rsidRPr="003D21D8">
        <w:rPr>
          <w:rFonts w:ascii="Courier New" w:hAnsi="Courier New" w:cs="Courier New"/>
          <w:color w:val="000000"/>
          <w:sz w:val="20"/>
          <w:szCs w:val="20"/>
          <w:bdr w:val="none" w:sz="0" w:space="0" w:color="auto" w:frame="1"/>
          <w:lang w:val="en-US"/>
        </w:rPr>
        <w:t>(</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.channel</w:t>
      </w:r>
      <w:proofErr w:type="spellEnd"/>
      <w:r w:rsidRPr="003D21D8">
        <w:rPr>
          <w:rFonts w:ascii="Courier New" w:hAnsi="Courier New" w:cs="Courier New"/>
          <w:color w:val="000000"/>
          <w:sz w:val="20"/>
          <w:szCs w:val="20"/>
          <w:bdr w:val="none" w:sz="0" w:space="0" w:color="auto" w:frame="1"/>
          <w:lang w:val="en-US"/>
        </w:rPr>
        <w:t>)</w:t>
      </w:r>
    </w:p>
    <w:p w14:paraId="3EEF5CFF"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rPr>
        <w:t xml:space="preserve">x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x</w:t>
      </w:r>
      <w:proofErr w:type="gramStart"/>
      <w:r w:rsidRPr="003D21D8">
        <w:rPr>
          <w:rFonts w:ascii="Courier New" w:hAnsi="Courier New" w:cs="Courier New"/>
          <w:color w:val="000000"/>
          <w:sz w:val="20"/>
          <w:szCs w:val="20"/>
          <w:bdr w:val="none" w:sz="0" w:space="0" w:color="auto" w:frame="1"/>
        </w:rPr>
        <w:t>[:,</w:t>
      </w:r>
      <w:proofErr w:type="gramEnd"/>
      <w:r w:rsidRPr="003D21D8">
        <w:rPr>
          <w:rFonts w:ascii="Courier New" w:hAnsi="Courier New" w:cs="Courier New"/>
          <w:color w:val="000000"/>
          <w:sz w:val="20"/>
          <w:szCs w:val="20"/>
          <w:bdr w:val="none" w:sz="0" w:space="0" w:color="auto" w:frame="1"/>
        </w:rPr>
        <w:t xml:space="preserve"> </w:t>
      </w:r>
      <w:proofErr w:type="spellStart"/>
      <w:r w:rsidRPr="003D21D8">
        <w:rPr>
          <w:rFonts w:ascii="Courier New" w:hAnsi="Courier New" w:cs="Courier New"/>
          <w:color w:val="000000"/>
          <w:sz w:val="20"/>
          <w:szCs w:val="20"/>
          <w:bdr w:val="none" w:sz="0" w:space="0" w:color="auto" w:frame="1"/>
        </w:rPr>
        <w:t>ch</w:t>
      </w:r>
      <w:proofErr w:type="spellEnd"/>
      <w:r w:rsidRPr="003D21D8">
        <w:rPr>
          <w:rFonts w:ascii="Courier New" w:hAnsi="Courier New" w:cs="Courier New"/>
          <w:color w:val="000000"/>
          <w:sz w:val="20"/>
          <w:szCs w:val="20"/>
          <w:bdr w:val="none" w:sz="0" w:space="0" w:color="auto" w:frame="1"/>
        </w:rPr>
        <w:t>, :, :]</w:t>
      </w:r>
    </w:p>
    <w:p w14:paraId="7FCF8025"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p>
    <w:p w14:paraId="3B239F62"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rPr>
        <w:t>        </w:t>
      </w:r>
      <w:r w:rsidRPr="003D21D8">
        <w:rPr>
          <w:rFonts w:ascii="Courier New" w:hAnsi="Courier New" w:cs="Courier New"/>
          <w:color w:val="000000"/>
          <w:sz w:val="20"/>
          <w:szCs w:val="20"/>
          <w:bdr w:val="none" w:sz="0" w:space="0" w:color="auto" w:frame="1"/>
        </w:rPr>
        <w:t xml:space="preserve">x </w:t>
      </w:r>
      <w:r w:rsidRPr="003D21D8">
        <w:rPr>
          <w:rFonts w:ascii="Courier New" w:hAnsi="Courier New" w:cs="Courier New"/>
          <w:b/>
          <w:bCs/>
          <w:color w:val="006699"/>
          <w:sz w:val="20"/>
          <w:szCs w:val="20"/>
          <w:bdr w:val="none" w:sz="0" w:space="0" w:color="auto" w:frame="1"/>
        </w:rPr>
        <w:t>=</w:t>
      </w:r>
      <w:r w:rsidRPr="003D21D8">
        <w:rPr>
          <w:rFonts w:ascii="Courier New" w:hAnsi="Courier New" w:cs="Courier New"/>
          <w:color w:val="666666"/>
          <w:sz w:val="20"/>
          <w:szCs w:val="20"/>
        </w:rPr>
        <w:t xml:space="preserve"> </w:t>
      </w:r>
      <w:proofErr w:type="spellStart"/>
      <w:proofErr w:type="gramStart"/>
      <w:r w:rsidRPr="003D21D8">
        <w:rPr>
          <w:rFonts w:ascii="Courier New" w:hAnsi="Courier New" w:cs="Courier New"/>
          <w:color w:val="000000"/>
          <w:sz w:val="20"/>
          <w:szCs w:val="20"/>
          <w:bdr w:val="none" w:sz="0" w:space="0" w:color="auto" w:frame="1"/>
        </w:rPr>
        <w:t>x.numpy</w:t>
      </w:r>
      <w:proofErr w:type="spellEnd"/>
      <w:proofErr w:type="gramEnd"/>
      <w:r w:rsidRPr="003D21D8">
        <w:rPr>
          <w:rFonts w:ascii="Courier New" w:hAnsi="Courier New" w:cs="Courier New"/>
          <w:color w:val="000000"/>
          <w:sz w:val="20"/>
          <w:szCs w:val="20"/>
          <w:bdr w:val="none" w:sz="0" w:space="0" w:color="auto" w:frame="1"/>
        </w:rPr>
        <w:t>()</w:t>
      </w:r>
    </w:p>
    <w:p w14:paraId="60A633CA"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x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proofErr w:type="gramStart"/>
      <w:r w:rsidRPr="003D21D8">
        <w:rPr>
          <w:rFonts w:ascii="Courier New" w:hAnsi="Courier New" w:cs="Courier New"/>
          <w:color w:val="000000"/>
          <w:sz w:val="20"/>
          <w:szCs w:val="20"/>
          <w:bdr w:val="none" w:sz="0" w:space="0" w:color="auto" w:frame="1"/>
          <w:lang w:val="en-US"/>
        </w:rPr>
        <w:t>np.expand</w:t>
      </w:r>
      <w:proofErr w:type="gramEnd"/>
      <w:r w:rsidRPr="003D21D8">
        <w:rPr>
          <w:rFonts w:ascii="Courier New" w:hAnsi="Courier New" w:cs="Courier New"/>
          <w:color w:val="000000"/>
          <w:sz w:val="20"/>
          <w:szCs w:val="20"/>
          <w:bdr w:val="none" w:sz="0" w:space="0" w:color="auto" w:frame="1"/>
          <w:lang w:val="en-US"/>
        </w:rPr>
        <w:t>_dims</w:t>
      </w:r>
      <w:proofErr w:type="spellEnd"/>
      <w:r w:rsidRPr="003D21D8">
        <w:rPr>
          <w:rFonts w:ascii="Courier New" w:hAnsi="Courier New" w:cs="Courier New"/>
          <w:color w:val="000000"/>
          <w:sz w:val="20"/>
          <w:szCs w:val="20"/>
          <w:bdr w:val="none" w:sz="0" w:space="0" w:color="auto" w:frame="1"/>
          <w:lang w:val="en-US"/>
        </w:rPr>
        <w:t xml:space="preserve">(x, </w:t>
      </w:r>
      <w:r w:rsidRPr="003D21D8">
        <w:rPr>
          <w:rFonts w:ascii="Courier New" w:hAnsi="Courier New" w:cs="Courier New"/>
          <w:color w:val="009900"/>
          <w:sz w:val="20"/>
          <w:szCs w:val="20"/>
          <w:bdr w:val="none" w:sz="0" w:space="0" w:color="auto" w:frame="1"/>
          <w:lang w:val="en-US"/>
        </w:rPr>
        <w:t>1</w:t>
      </w:r>
      <w:r w:rsidRPr="003D21D8">
        <w:rPr>
          <w:rFonts w:ascii="Courier New" w:hAnsi="Courier New" w:cs="Courier New"/>
          <w:color w:val="000000"/>
          <w:sz w:val="20"/>
          <w:szCs w:val="20"/>
          <w:bdr w:val="none" w:sz="0" w:space="0" w:color="auto" w:frame="1"/>
          <w:lang w:val="en-US"/>
        </w:rPr>
        <w:t>)</w:t>
      </w:r>
    </w:p>
    <w:p w14:paraId="631DA745" w14:textId="77777777" w:rsidR="003D21D8" w:rsidRPr="003D21D8"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p>
    <w:p w14:paraId="3534EF19" w14:textId="77777777" w:rsidR="003D21D8" w:rsidRPr="003D21D8" w:rsidRDefault="003D21D8"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3D21D8">
        <w:rPr>
          <w:rFonts w:ascii="Courier New" w:hAnsi="Courier New" w:cs="Courier New"/>
          <w:color w:val="000000"/>
          <w:sz w:val="20"/>
          <w:szCs w:val="20"/>
          <w:bdr w:val="none" w:sz="0" w:space="0" w:color="auto" w:frame="1"/>
          <w:lang w:val="en-US"/>
        </w:rPr>
        <w:t xml:space="preserve">x </w:t>
      </w:r>
      <w:r w:rsidRPr="003D21D8">
        <w:rPr>
          <w:rFonts w:ascii="Courier New" w:hAnsi="Courier New" w:cs="Courier New"/>
          <w:b/>
          <w:bCs/>
          <w:color w:val="006699"/>
          <w:sz w:val="20"/>
          <w:szCs w:val="20"/>
          <w:bdr w:val="none" w:sz="0" w:space="0" w:color="auto" w:frame="1"/>
          <w:lang w:val="en-US"/>
        </w:rPr>
        <w:t>=</w:t>
      </w:r>
      <w:r w:rsidRPr="003D21D8">
        <w:rPr>
          <w:rFonts w:ascii="Courier New" w:hAnsi="Courier New" w:cs="Courier New"/>
          <w:color w:val="666666"/>
          <w:sz w:val="20"/>
          <w:szCs w:val="20"/>
          <w:lang w:val="en-US"/>
        </w:rPr>
        <w:t xml:space="preserve"> </w:t>
      </w:r>
      <w:proofErr w:type="spellStart"/>
      <w:r w:rsidRPr="003D21D8">
        <w:rPr>
          <w:rFonts w:ascii="Courier New" w:hAnsi="Courier New" w:cs="Courier New"/>
          <w:color w:val="808080"/>
          <w:sz w:val="20"/>
          <w:szCs w:val="20"/>
          <w:bdr w:val="none" w:sz="0" w:space="0" w:color="auto" w:frame="1"/>
          <w:lang w:val="en-US"/>
        </w:rPr>
        <w:t>self</w:t>
      </w:r>
      <w:r w:rsidRPr="003D21D8">
        <w:rPr>
          <w:rFonts w:ascii="Courier New" w:hAnsi="Courier New" w:cs="Courier New"/>
          <w:color w:val="000000"/>
          <w:sz w:val="20"/>
          <w:szCs w:val="20"/>
          <w:bdr w:val="none" w:sz="0" w:space="0" w:color="auto" w:frame="1"/>
          <w:lang w:val="en-US"/>
        </w:rPr>
        <w:t>.all_sliding_windows</w:t>
      </w:r>
      <w:proofErr w:type="spellEnd"/>
      <w:r w:rsidRPr="003D21D8">
        <w:rPr>
          <w:rFonts w:ascii="Courier New" w:hAnsi="Courier New" w:cs="Courier New"/>
          <w:color w:val="000000"/>
          <w:sz w:val="20"/>
          <w:szCs w:val="20"/>
          <w:bdr w:val="none" w:sz="0" w:space="0" w:color="auto" w:frame="1"/>
          <w:lang w:val="en-US"/>
        </w:rPr>
        <w:t>(x)</w:t>
      </w:r>
    </w:p>
    <w:p w14:paraId="4F365C77" w14:textId="0CB6CD2A" w:rsidR="003D21D8" w:rsidRPr="00DD2B47" w:rsidRDefault="003D21D8" w:rsidP="00082889">
      <w:pPr>
        <w:numPr>
          <w:ilvl w:val="0"/>
          <w:numId w:val="17"/>
        </w:numPr>
        <w:pBdr>
          <w:left w:val="single" w:sz="18" w:space="12" w:color="CCCCCC"/>
        </w:pBdr>
        <w:shd w:val="clear" w:color="auto" w:fill="F8F8F8"/>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DD2B47">
        <w:rPr>
          <w:rFonts w:ascii="Courier New" w:hAnsi="Courier New" w:cs="Courier New"/>
          <w:color w:val="666666"/>
          <w:sz w:val="20"/>
          <w:szCs w:val="20"/>
          <w:lang w:val="en-US"/>
        </w:rPr>
        <w:t>       </w:t>
      </w:r>
      <w:r w:rsidRPr="00DD2B47">
        <w:rPr>
          <w:rFonts w:ascii="Courier New" w:hAnsi="Courier New" w:cs="Courier New"/>
          <w:color w:val="000000"/>
          <w:sz w:val="20"/>
          <w:szCs w:val="20"/>
          <w:bdr w:val="none" w:sz="0" w:space="0" w:color="auto" w:frame="1"/>
          <w:lang w:val="en-US"/>
        </w:rPr>
        <w:t xml:space="preserve">features </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666666"/>
          <w:sz w:val="20"/>
          <w:szCs w:val="20"/>
          <w:lang w:val="en-US"/>
        </w:rPr>
        <w:t xml:space="preserve"> </w:t>
      </w:r>
      <w:proofErr w:type="spellStart"/>
      <w:proofErr w:type="gramStart"/>
      <w:r w:rsidRPr="00DD2B47">
        <w:rPr>
          <w:rFonts w:ascii="Courier New" w:hAnsi="Courier New" w:cs="Courier New"/>
          <w:color w:val="808080"/>
          <w:sz w:val="20"/>
          <w:szCs w:val="20"/>
          <w:bdr w:val="none" w:sz="0" w:space="0" w:color="auto" w:frame="1"/>
          <w:lang w:val="en-US"/>
        </w:rPr>
        <w:t>self</w:t>
      </w:r>
      <w:r w:rsidRPr="00DD2B47">
        <w:rPr>
          <w:rFonts w:ascii="Courier New" w:hAnsi="Courier New" w:cs="Courier New"/>
          <w:color w:val="000000"/>
          <w:sz w:val="20"/>
          <w:szCs w:val="20"/>
          <w:bdr w:val="none" w:sz="0" w:space="0" w:color="auto" w:frame="1"/>
          <w:lang w:val="en-US"/>
        </w:rPr>
        <w:t>.parallel</w:t>
      </w:r>
      <w:proofErr w:type="gramEnd"/>
      <w:r w:rsidRPr="00DD2B47">
        <w:rPr>
          <w:rFonts w:ascii="Courier New" w:hAnsi="Courier New" w:cs="Courier New"/>
          <w:color w:val="000000"/>
          <w:sz w:val="20"/>
          <w:szCs w:val="20"/>
          <w:bdr w:val="none" w:sz="0" w:space="0" w:color="auto" w:frame="1"/>
          <w:lang w:val="en-US"/>
        </w:rPr>
        <w:t>_extractor</w:t>
      </w:r>
      <w:proofErr w:type="spellEnd"/>
      <w:r w:rsidRPr="00DD2B47">
        <w:rPr>
          <w:rFonts w:ascii="Courier New" w:hAnsi="Courier New" w:cs="Courier New"/>
          <w:color w:val="000000"/>
          <w:sz w:val="20"/>
          <w:szCs w:val="20"/>
          <w:bdr w:val="none" w:sz="0" w:space="0" w:color="auto" w:frame="1"/>
          <w:lang w:val="en-US"/>
        </w:rPr>
        <w:t>(x)</w:t>
      </w:r>
    </w:p>
    <w:p w14:paraId="6A37CB59" w14:textId="5BE98931" w:rsidR="002E5B9F" w:rsidRPr="00DD2B47" w:rsidRDefault="003D21D8" w:rsidP="00082889">
      <w:pPr>
        <w:numPr>
          <w:ilvl w:val="0"/>
          <w:numId w:val="17"/>
        </w:numPr>
        <w:pBdr>
          <w:left w:val="single" w:sz="18" w:space="12" w:color="CCCCCC"/>
        </w:pBdr>
        <w:shd w:val="clear" w:color="auto" w:fill="FFFFFF"/>
        <w:spacing w:before="100" w:beforeAutospacing="1" w:after="100" w:afterAutospacing="1" w:line="264" w:lineRule="atLeast"/>
        <w:ind w:left="142"/>
        <w:textAlignment w:val="baseline"/>
        <w:rPr>
          <w:rFonts w:ascii="Courier New" w:hAnsi="Courier New" w:cs="Courier New"/>
          <w:color w:val="666666"/>
          <w:sz w:val="20"/>
          <w:szCs w:val="20"/>
          <w:lang w:val="en-US"/>
        </w:rPr>
      </w:pPr>
      <w:r w:rsidRPr="003D21D8">
        <w:rPr>
          <w:rFonts w:ascii="Courier New" w:hAnsi="Courier New" w:cs="Courier New"/>
          <w:color w:val="666666"/>
          <w:sz w:val="20"/>
          <w:szCs w:val="20"/>
          <w:lang w:val="en-US"/>
        </w:rPr>
        <w:t> </w:t>
      </w:r>
      <w:r w:rsidRPr="00DD2B47">
        <w:rPr>
          <w:rFonts w:ascii="Courier New" w:hAnsi="Courier New" w:cs="Courier New"/>
          <w:color w:val="666666"/>
          <w:sz w:val="20"/>
          <w:szCs w:val="20"/>
          <w:lang w:val="en-US"/>
        </w:rPr>
        <w:t>       </w:t>
      </w:r>
      <w:r w:rsidRPr="00DD2B47">
        <w:rPr>
          <w:rFonts w:ascii="Courier New" w:hAnsi="Courier New" w:cs="Courier New"/>
          <w:color w:val="000000"/>
          <w:sz w:val="20"/>
          <w:szCs w:val="20"/>
          <w:bdr w:val="none" w:sz="0" w:space="0" w:color="auto" w:frame="1"/>
          <w:lang w:val="en-US"/>
        </w:rPr>
        <w:t xml:space="preserve">features </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666666"/>
          <w:sz w:val="20"/>
          <w:szCs w:val="20"/>
          <w:lang w:val="en-US"/>
        </w:rPr>
        <w:t xml:space="preserve"> </w:t>
      </w:r>
      <w:proofErr w:type="spellStart"/>
      <w:proofErr w:type="gramStart"/>
      <w:r w:rsidRPr="00DD2B47">
        <w:rPr>
          <w:rFonts w:ascii="Courier New" w:hAnsi="Courier New" w:cs="Courier New"/>
          <w:color w:val="000000"/>
          <w:sz w:val="20"/>
          <w:szCs w:val="20"/>
          <w:bdr w:val="none" w:sz="0" w:space="0" w:color="auto" w:frame="1"/>
          <w:lang w:val="en-US"/>
        </w:rPr>
        <w:t>np.</w:t>
      </w:r>
      <w:r w:rsidRPr="00DD2B47">
        <w:rPr>
          <w:rFonts w:ascii="Courier New" w:hAnsi="Courier New" w:cs="Courier New"/>
          <w:color w:val="FF1493"/>
          <w:sz w:val="20"/>
          <w:szCs w:val="20"/>
          <w:bdr w:val="none" w:sz="0" w:space="0" w:color="auto" w:frame="1"/>
          <w:lang w:val="en-US"/>
        </w:rPr>
        <w:t>sum</w:t>
      </w:r>
      <w:proofErr w:type="spellEnd"/>
      <w:r w:rsidRPr="00DD2B47">
        <w:rPr>
          <w:rFonts w:ascii="Courier New" w:hAnsi="Courier New" w:cs="Courier New"/>
          <w:color w:val="000000"/>
          <w:sz w:val="20"/>
          <w:szCs w:val="20"/>
          <w:bdr w:val="none" w:sz="0" w:space="0" w:color="auto" w:frame="1"/>
          <w:lang w:val="en-US"/>
        </w:rPr>
        <w:t>(</w:t>
      </w:r>
      <w:proofErr w:type="gramEnd"/>
      <w:r w:rsidRPr="00DD2B47">
        <w:rPr>
          <w:rFonts w:ascii="Courier New" w:hAnsi="Courier New" w:cs="Courier New"/>
          <w:color w:val="000000"/>
          <w:sz w:val="20"/>
          <w:szCs w:val="20"/>
          <w:bdr w:val="none" w:sz="0" w:space="0" w:color="auto" w:frame="1"/>
          <w:lang w:val="en-US"/>
        </w:rPr>
        <w:t>features, axis</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000000"/>
          <w:sz w:val="20"/>
          <w:szCs w:val="20"/>
          <w:bdr w:val="none" w:sz="0" w:space="0" w:color="auto" w:frame="1"/>
          <w:lang w:val="en-US"/>
        </w:rPr>
        <w:t>(</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009900"/>
          <w:sz w:val="20"/>
          <w:szCs w:val="20"/>
          <w:bdr w:val="none" w:sz="0" w:space="0" w:color="auto" w:frame="1"/>
          <w:lang w:val="en-US"/>
        </w:rPr>
        <w:t>2</w:t>
      </w:r>
      <w:r w:rsidRPr="00DD2B47">
        <w:rPr>
          <w:rFonts w:ascii="Courier New" w:hAnsi="Courier New" w:cs="Courier New"/>
          <w:color w:val="000000"/>
          <w:sz w:val="20"/>
          <w:szCs w:val="20"/>
          <w:bdr w:val="none" w:sz="0" w:space="0" w:color="auto" w:frame="1"/>
          <w:lang w:val="en-US"/>
        </w:rPr>
        <w:t xml:space="preserve">, </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009900"/>
          <w:sz w:val="20"/>
          <w:szCs w:val="20"/>
          <w:bdr w:val="none" w:sz="0" w:space="0" w:color="auto" w:frame="1"/>
          <w:lang w:val="en-US"/>
        </w:rPr>
        <w:t>1</w:t>
      </w:r>
      <w:r w:rsidRPr="00DD2B47">
        <w:rPr>
          <w:rFonts w:ascii="Courier New" w:hAnsi="Courier New" w:cs="Courier New"/>
          <w:color w:val="000000"/>
          <w:sz w:val="20"/>
          <w:szCs w:val="20"/>
          <w:bdr w:val="none" w:sz="0" w:space="0" w:color="auto" w:frame="1"/>
          <w:lang w:val="en-US"/>
        </w:rPr>
        <w:t xml:space="preserve">)) </w:t>
      </w:r>
      <w:r w:rsidRPr="00DD2B47">
        <w:rPr>
          <w:rFonts w:ascii="Courier New" w:hAnsi="Courier New" w:cs="Courier New"/>
          <w:b/>
          <w:bCs/>
          <w:color w:val="006699"/>
          <w:sz w:val="20"/>
          <w:szCs w:val="20"/>
          <w:bdr w:val="none" w:sz="0" w:space="0" w:color="auto" w:frame="1"/>
          <w:lang w:val="en-US"/>
        </w:rPr>
        <w:t>/</w:t>
      </w:r>
      <w:r w:rsidRPr="00DD2B47">
        <w:rPr>
          <w:rFonts w:ascii="Courier New" w:hAnsi="Courier New" w:cs="Courier New"/>
          <w:color w:val="666666"/>
          <w:sz w:val="20"/>
          <w:szCs w:val="20"/>
          <w:lang w:val="en-US"/>
        </w:rPr>
        <w:t xml:space="preserve"> </w:t>
      </w:r>
    </w:p>
    <w:p w14:paraId="4DD5F797" w14:textId="34DC7103" w:rsidR="003D21D8" w:rsidRPr="003D21D8" w:rsidRDefault="002E5B9F" w:rsidP="00082889">
      <w:pPr>
        <w:numPr>
          <w:ilvl w:val="0"/>
          <w:numId w:val="17"/>
        </w:numPr>
        <w:pBdr>
          <w:left w:val="single" w:sz="18" w:space="12" w:color="CCCCCC"/>
        </w:pBdr>
        <w:shd w:val="clear" w:color="auto" w:fill="FFFFFF"/>
        <w:spacing w:beforeAutospacing="1" w:afterAutospacing="1" w:line="264" w:lineRule="atLeast"/>
        <w:ind w:left="142"/>
        <w:textAlignment w:val="baseline"/>
        <w:rPr>
          <w:rFonts w:ascii="Courier New" w:hAnsi="Courier New" w:cs="Courier New"/>
          <w:color w:val="666666"/>
          <w:sz w:val="20"/>
          <w:szCs w:val="20"/>
          <w:lang w:val="en-US"/>
        </w:rPr>
      </w:pPr>
      <w:r>
        <w:rPr>
          <w:rFonts w:ascii="Courier New" w:hAnsi="Courier New" w:cs="Courier New"/>
          <w:color w:val="666666"/>
          <w:sz w:val="20"/>
          <w:szCs w:val="20"/>
          <w:lang w:val="en-US"/>
        </w:rPr>
        <w:t xml:space="preserve">                   </w:t>
      </w:r>
      <w:r w:rsidR="003D21D8" w:rsidRPr="003D21D8">
        <w:rPr>
          <w:rFonts w:ascii="Courier New" w:hAnsi="Courier New" w:cs="Courier New"/>
          <w:color w:val="000000"/>
          <w:sz w:val="20"/>
          <w:szCs w:val="20"/>
          <w:bdr w:val="none" w:sz="0" w:space="0" w:color="auto" w:frame="1"/>
          <w:lang w:val="en-US"/>
        </w:rPr>
        <w:t>(</w:t>
      </w:r>
      <w:proofErr w:type="spellStart"/>
      <w:proofErr w:type="gramStart"/>
      <w:r w:rsidR="003D21D8" w:rsidRPr="003D21D8">
        <w:rPr>
          <w:rFonts w:ascii="Courier New" w:hAnsi="Courier New" w:cs="Courier New"/>
          <w:color w:val="000000"/>
          <w:sz w:val="20"/>
          <w:szCs w:val="20"/>
          <w:bdr w:val="none" w:sz="0" w:space="0" w:color="auto" w:frame="1"/>
          <w:lang w:val="en-US"/>
        </w:rPr>
        <w:t>np.count</w:t>
      </w:r>
      <w:proofErr w:type="gramEnd"/>
      <w:r w:rsidR="003D21D8" w:rsidRPr="003D21D8">
        <w:rPr>
          <w:rFonts w:ascii="Courier New" w:hAnsi="Courier New" w:cs="Courier New"/>
          <w:color w:val="000000"/>
          <w:sz w:val="20"/>
          <w:szCs w:val="20"/>
          <w:bdr w:val="none" w:sz="0" w:space="0" w:color="auto" w:frame="1"/>
          <w:lang w:val="en-US"/>
        </w:rPr>
        <w:t>_nonzero</w:t>
      </w:r>
      <w:proofErr w:type="spellEnd"/>
      <w:r w:rsidR="003D21D8" w:rsidRPr="003D21D8">
        <w:rPr>
          <w:rFonts w:ascii="Courier New" w:hAnsi="Courier New" w:cs="Courier New"/>
          <w:color w:val="000000"/>
          <w:sz w:val="20"/>
          <w:szCs w:val="20"/>
          <w:bdr w:val="none" w:sz="0" w:space="0" w:color="auto" w:frame="1"/>
          <w:lang w:val="en-US"/>
        </w:rPr>
        <w:t>(features, axis</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0000"/>
          <w:sz w:val="20"/>
          <w:szCs w:val="20"/>
          <w:bdr w:val="none" w:sz="0" w:space="0" w:color="auto" w:frame="1"/>
          <w:lang w:val="en-US"/>
        </w:rPr>
        <w:t>(</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2</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1</w:t>
      </w:r>
      <w:r w:rsidR="003D21D8" w:rsidRPr="003D21D8">
        <w:rPr>
          <w:rFonts w:ascii="Courier New" w:hAnsi="Courier New" w:cs="Courier New"/>
          <w:color w:val="000000"/>
          <w:sz w:val="20"/>
          <w:szCs w:val="20"/>
          <w:bdr w:val="none" w:sz="0" w:space="0" w:color="auto" w:frame="1"/>
          <w:lang w:val="en-US"/>
        </w:rPr>
        <w:t xml:space="preserve">)) </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666666"/>
          <w:sz w:val="20"/>
          <w:szCs w:val="20"/>
          <w:lang w:val="en-US"/>
        </w:rPr>
        <w:t xml:space="preserve"> </w:t>
      </w:r>
      <w:r w:rsidR="003D21D8" w:rsidRPr="003D21D8">
        <w:rPr>
          <w:rFonts w:ascii="Courier New" w:hAnsi="Courier New" w:cs="Courier New"/>
          <w:color w:val="009900"/>
          <w:sz w:val="20"/>
          <w:szCs w:val="20"/>
          <w:bdr w:val="none" w:sz="0" w:space="0" w:color="auto" w:frame="1"/>
          <w:lang w:val="en-US"/>
        </w:rPr>
        <w:t>1e</w:t>
      </w:r>
      <w:r w:rsidR="003D21D8" w:rsidRPr="003D21D8">
        <w:rPr>
          <w:rFonts w:ascii="Courier New" w:hAnsi="Courier New" w:cs="Courier New"/>
          <w:b/>
          <w:bCs/>
          <w:color w:val="006699"/>
          <w:sz w:val="20"/>
          <w:szCs w:val="20"/>
          <w:bdr w:val="none" w:sz="0" w:space="0" w:color="auto" w:frame="1"/>
          <w:lang w:val="en-US"/>
        </w:rPr>
        <w:t>-</w:t>
      </w:r>
      <w:r w:rsidR="003D21D8" w:rsidRPr="003D21D8">
        <w:rPr>
          <w:rFonts w:ascii="Courier New" w:hAnsi="Courier New" w:cs="Courier New"/>
          <w:color w:val="009900"/>
          <w:sz w:val="20"/>
          <w:szCs w:val="20"/>
          <w:bdr w:val="none" w:sz="0" w:space="0" w:color="auto" w:frame="1"/>
          <w:lang w:val="en-US"/>
        </w:rPr>
        <w:t>9</w:t>
      </w:r>
      <w:r w:rsidR="003D21D8" w:rsidRPr="003D21D8">
        <w:rPr>
          <w:rFonts w:ascii="Courier New" w:hAnsi="Courier New" w:cs="Courier New"/>
          <w:color w:val="000000"/>
          <w:sz w:val="20"/>
          <w:szCs w:val="20"/>
          <w:bdr w:val="none" w:sz="0" w:space="0" w:color="auto" w:frame="1"/>
          <w:lang w:val="en-US"/>
        </w:rPr>
        <w:t>)</w:t>
      </w:r>
    </w:p>
    <w:p w14:paraId="248844FB" w14:textId="77777777" w:rsidR="003D21D8" w:rsidRPr="003D21D8" w:rsidRDefault="003D21D8" w:rsidP="00082889">
      <w:pPr>
        <w:numPr>
          <w:ilvl w:val="0"/>
          <w:numId w:val="17"/>
        </w:numPr>
        <w:pBdr>
          <w:left w:val="single" w:sz="18" w:space="12" w:color="CCCCCC"/>
        </w:pBdr>
        <w:shd w:val="clear" w:color="auto" w:fill="F8F8F8"/>
        <w:spacing w:beforeAutospacing="1" w:afterAutospacing="1" w:line="264" w:lineRule="atLeast"/>
        <w:ind w:left="142"/>
        <w:textAlignment w:val="baseline"/>
        <w:rPr>
          <w:rFonts w:ascii="Courier New" w:hAnsi="Courier New" w:cs="Courier New"/>
          <w:color w:val="666666"/>
          <w:sz w:val="20"/>
          <w:szCs w:val="20"/>
        </w:rPr>
      </w:pPr>
      <w:r w:rsidRPr="003D21D8">
        <w:rPr>
          <w:rFonts w:ascii="Courier New" w:hAnsi="Courier New" w:cs="Courier New"/>
          <w:color w:val="666666"/>
          <w:sz w:val="20"/>
          <w:szCs w:val="20"/>
          <w:lang w:val="en-US"/>
        </w:rPr>
        <w:t>        </w:t>
      </w:r>
      <w:proofErr w:type="spellStart"/>
      <w:r w:rsidRPr="003D21D8">
        <w:rPr>
          <w:rFonts w:ascii="Courier New" w:hAnsi="Courier New" w:cs="Courier New"/>
          <w:b/>
          <w:bCs/>
          <w:color w:val="006699"/>
          <w:sz w:val="20"/>
          <w:szCs w:val="20"/>
          <w:bdr w:val="none" w:sz="0" w:space="0" w:color="auto" w:frame="1"/>
        </w:rPr>
        <w:t>return</w:t>
      </w:r>
      <w:proofErr w:type="spellEnd"/>
      <w:r w:rsidRPr="003D21D8">
        <w:rPr>
          <w:rFonts w:ascii="Courier New" w:hAnsi="Courier New" w:cs="Courier New"/>
          <w:color w:val="666666"/>
          <w:sz w:val="20"/>
          <w:szCs w:val="20"/>
        </w:rPr>
        <w:t xml:space="preserve"> </w:t>
      </w:r>
      <w:r w:rsidRPr="003D21D8">
        <w:rPr>
          <w:rFonts w:ascii="Courier New" w:hAnsi="Courier New" w:cs="Courier New"/>
          <w:color w:val="000000"/>
          <w:sz w:val="20"/>
          <w:szCs w:val="20"/>
          <w:bdr w:val="none" w:sz="0" w:space="0" w:color="auto" w:frame="1"/>
        </w:rPr>
        <w:t>features</w:t>
      </w:r>
    </w:p>
    <w:p w14:paraId="1B6AAA3F" w14:textId="6BAD814A" w:rsidR="00F76F56" w:rsidRPr="003D21D8" w:rsidRDefault="00F76F56" w:rsidP="00AD63D0">
      <w:pPr>
        <w:jc w:val="both"/>
        <w:rPr>
          <w:sz w:val="20"/>
          <w:szCs w:val="20"/>
          <w:lang w:val="en-US"/>
        </w:rPr>
      </w:pPr>
    </w:p>
    <w:sectPr w:rsidR="00F76F56" w:rsidRPr="003D21D8" w:rsidSect="00B3063E">
      <w:footerReference w:type="default" r:id="rId106"/>
      <w:pgSz w:w="11907" w:h="16840" w:code="9"/>
      <w:pgMar w:top="1134" w:right="851" w:bottom="1134" w:left="141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6" w:author="Автор" w:initials="A">
    <w:p w14:paraId="5E58609C" w14:textId="38959E4A" w:rsidR="00320249" w:rsidRPr="00836D43" w:rsidRDefault="00320249">
      <w:pPr>
        <w:pStyle w:val="af9"/>
      </w:pPr>
      <w:r>
        <w:rPr>
          <w:rStyle w:val="af8"/>
        </w:rPr>
        <w:annotationRef/>
      </w:r>
      <w:r>
        <w:t xml:space="preserve">Участок сухой если разниче </w:t>
      </w:r>
      <w:r>
        <w:rPr>
          <w:lang w:val="en-US"/>
        </w:rPr>
        <w:t>TIR</w:t>
      </w:r>
      <w:r w:rsidRPr="00836D43">
        <w:t xml:space="preserve"> </w:t>
      </w:r>
      <w:r>
        <w:t xml:space="preserve">учатска и ср.значения </w:t>
      </w:r>
      <w:r>
        <w:rPr>
          <w:lang w:val="en-US"/>
        </w:rPr>
        <w:t>TIR</w:t>
      </w:r>
      <w:r>
        <w:t xml:space="preserve"> здоровой области больше 2-3 градусов</w:t>
      </w:r>
    </w:p>
  </w:comment>
  <w:comment w:id="250" w:author="Автор" w:initials="A">
    <w:p w14:paraId="17B8884A" w14:textId="77777777" w:rsidR="00320249" w:rsidRDefault="00320249">
      <w:pPr>
        <w:pStyle w:val="af9"/>
      </w:pPr>
      <w:r>
        <w:rPr>
          <w:rStyle w:val="af8"/>
        </w:rPr>
        <w:annotationRef/>
      </w:r>
      <w:r w:rsidRPr="00096303">
        <w:t>корректоры</w:t>
      </w:r>
      <w:r>
        <w:t xml:space="preserve"> - </w:t>
      </w:r>
      <w:r w:rsidRPr="00096303">
        <w:t>дополнительные простые системы машинного обучения, для отделения ситуаций с повышенным риском ошибки от ситуаций с нормальным функционированием</w:t>
      </w:r>
      <w:r>
        <w:t xml:space="preserve">. </w:t>
      </w:r>
    </w:p>
    <w:p w14:paraId="392E0EE2" w14:textId="0EA2D455" w:rsidR="00320249" w:rsidRDefault="00320249">
      <w:pPr>
        <w:pStyle w:val="af9"/>
      </w:pPr>
      <w:r w:rsidRPr="00096303">
        <w:t>Правила принятия решений следует изменить для ситуаций с повышенным риском.</w:t>
      </w:r>
    </w:p>
    <w:p w14:paraId="2DCC4743" w14:textId="7C7C32FA" w:rsidR="00320249" w:rsidRDefault="00320249">
      <w:pPr>
        <w:pStyle w:val="af9"/>
      </w:pPr>
      <w:r>
        <w:rPr>
          <w:noProof/>
          <w:lang w:val="en-US" w:eastAsia="en-US"/>
        </w:rPr>
        <w:drawing>
          <wp:inline distT="0" distB="0" distL="0" distR="0" wp14:anchorId="43BC99D4" wp14:editId="35664158">
            <wp:extent cx="2619375" cy="187642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619375" cy="1876425"/>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58609C" w15:done="0"/>
  <w15:commentEx w15:paraId="2DCC47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58609C" w16cid:durableId="244FAB36"/>
  <w16cid:commentId w16cid:paraId="2DCC4743" w16cid:durableId="245F3D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8C17A" w14:textId="77777777" w:rsidR="007C485A" w:rsidRDefault="007C485A" w:rsidP="00EE2DD1">
      <w:r>
        <w:separator/>
      </w:r>
    </w:p>
  </w:endnote>
  <w:endnote w:type="continuationSeparator" w:id="0">
    <w:p w14:paraId="7E9CB206" w14:textId="77777777" w:rsidR="007C485A" w:rsidRDefault="007C485A" w:rsidP="00EE2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204023"/>
      <w:docPartObj>
        <w:docPartGallery w:val="Page Numbers (Bottom of Page)"/>
        <w:docPartUnique/>
      </w:docPartObj>
    </w:sdtPr>
    <w:sdtEndPr/>
    <w:sdtContent>
      <w:p w14:paraId="4FB5C504" w14:textId="77777777" w:rsidR="00320249" w:rsidRDefault="00320249">
        <w:pPr>
          <w:pStyle w:val="ac"/>
          <w:jc w:val="center"/>
        </w:pPr>
        <w:r>
          <w:fldChar w:fldCharType="begin"/>
        </w:r>
        <w:r>
          <w:instrText>PAGE   \* MERGEFORMAT</w:instrText>
        </w:r>
        <w:r>
          <w:fldChar w:fldCharType="separate"/>
        </w:r>
        <w:r w:rsidR="005162BB">
          <w:rPr>
            <w:noProof/>
          </w:rPr>
          <w:t>35</w:t>
        </w:r>
        <w:r>
          <w:fldChar w:fldCharType="end"/>
        </w:r>
      </w:p>
    </w:sdtContent>
  </w:sdt>
  <w:p w14:paraId="0B53F922" w14:textId="77777777" w:rsidR="00320249" w:rsidRDefault="0032024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33375" w14:textId="77777777" w:rsidR="007C485A" w:rsidRDefault="007C485A" w:rsidP="00EE2DD1">
      <w:r>
        <w:separator/>
      </w:r>
    </w:p>
  </w:footnote>
  <w:footnote w:type="continuationSeparator" w:id="0">
    <w:p w14:paraId="38978377" w14:textId="77777777" w:rsidR="007C485A" w:rsidRDefault="007C485A" w:rsidP="00EE2D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E5087"/>
    <w:multiLevelType w:val="hybridMultilevel"/>
    <w:tmpl w:val="F7F63504"/>
    <w:lvl w:ilvl="0" w:tplc="347015B8">
      <w:start w:val="1"/>
      <w:numFmt w:val="decimal"/>
      <w:suff w:val="nothing"/>
      <w:lvlText w:val="(%1)"/>
      <w:lvlJc w:val="left"/>
      <w:pPr>
        <w:ind w:left="0" w:firstLine="0"/>
      </w:pPr>
      <w:rPr>
        <w:i w:val="0"/>
        <w:iCs/>
        <w:sz w:val="24"/>
        <w:szCs w:val="22"/>
      </w:rPr>
    </w:lvl>
    <w:lvl w:ilvl="1" w:tplc="A9AA75AE">
      <w:start w:val="1"/>
      <w:numFmt w:val="decimal"/>
      <w:lvlText w:val="%2."/>
      <w:lvlJc w:val="left"/>
      <w:pPr>
        <w:ind w:left="644"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15F507AD"/>
    <w:multiLevelType w:val="multilevel"/>
    <w:tmpl w:val="6EAC3B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AD472A"/>
    <w:multiLevelType w:val="hybridMultilevel"/>
    <w:tmpl w:val="0BF6598A"/>
    <w:lvl w:ilvl="0" w:tplc="9C1A1C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07B541F"/>
    <w:multiLevelType w:val="hybridMultilevel"/>
    <w:tmpl w:val="811815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A872FCF"/>
    <w:multiLevelType w:val="hybridMultilevel"/>
    <w:tmpl w:val="83306DC4"/>
    <w:lvl w:ilvl="0" w:tplc="1F764B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39C1BD0"/>
    <w:multiLevelType w:val="multilevel"/>
    <w:tmpl w:val="2178620E"/>
    <w:lvl w:ilvl="0">
      <w:start w:val="1"/>
      <w:numFmt w:val="decimal"/>
      <w:lvlText w:val="%1."/>
      <w:lvlJc w:val="left"/>
      <w:pPr>
        <w:ind w:left="720" w:hanging="360"/>
      </w:pPr>
      <w:rPr>
        <w:rFonts w:hint="default"/>
      </w:rPr>
    </w:lvl>
    <w:lvl w:ilvl="1">
      <w:start w:val="1"/>
      <w:numFmt w:val="decimal"/>
      <w:isLgl/>
      <w:lvlText w:val="%1.%2"/>
      <w:lvlJc w:val="left"/>
      <w:pPr>
        <w:ind w:left="720" w:hanging="363"/>
      </w:pPr>
      <w:rPr>
        <w:rFonts w:hint="default"/>
      </w:rPr>
    </w:lvl>
    <w:lvl w:ilvl="2">
      <w:start w:val="1"/>
      <w:numFmt w:val="bullet"/>
      <w:lvlText w:val=""/>
      <w:lvlJc w:val="left"/>
      <w:pPr>
        <w:ind w:left="1134" w:hanging="76"/>
      </w:pPr>
      <w:rPr>
        <w:rFonts w:ascii="Symbol" w:hAnsi="Symbol"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6" w15:restartNumberingAfterBreak="0">
    <w:nsid w:val="36117938"/>
    <w:multiLevelType w:val="hybridMultilevel"/>
    <w:tmpl w:val="4F1AE6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70F6977"/>
    <w:multiLevelType w:val="multilevel"/>
    <w:tmpl w:val="CE9249C6"/>
    <w:lvl w:ilvl="0">
      <w:start w:val="1"/>
      <w:numFmt w:val="decimal"/>
      <w:lvlText w:val="%1."/>
      <w:lvlJc w:val="left"/>
      <w:pPr>
        <w:ind w:left="360" w:hanging="360"/>
      </w:pPr>
      <w:rPr>
        <w:rFonts w:hint="default"/>
        <w:lang w:val="ru-RU"/>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469" w:hanging="1080"/>
      </w:pPr>
      <w:rPr>
        <w:rFonts w:hint="default"/>
      </w:rPr>
    </w:lvl>
    <w:lvl w:ilvl="6">
      <w:start w:val="1"/>
      <w:numFmt w:val="decimal"/>
      <w:isLgl/>
      <w:lvlText w:val="%1.%2.%3.%4.%5.%6.%7"/>
      <w:lvlJc w:val="left"/>
      <w:pPr>
        <w:ind w:left="4178"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36" w:hanging="1800"/>
      </w:pPr>
      <w:rPr>
        <w:rFonts w:hint="default"/>
      </w:rPr>
    </w:lvl>
  </w:abstractNum>
  <w:abstractNum w:abstractNumId="8" w15:restartNumberingAfterBreak="0">
    <w:nsid w:val="39CF71E9"/>
    <w:multiLevelType w:val="hybridMultilevel"/>
    <w:tmpl w:val="91CCA1D6"/>
    <w:lvl w:ilvl="0" w:tplc="799A6C5C">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1495"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15:restartNumberingAfterBreak="0">
    <w:nsid w:val="544A5CFB"/>
    <w:multiLevelType w:val="multilevel"/>
    <w:tmpl w:val="A750219C"/>
    <w:lvl w:ilvl="0">
      <w:start w:val="1"/>
      <w:numFmt w:val="decimal"/>
      <w:lvlText w:val="%1."/>
      <w:lvlJc w:val="left"/>
      <w:pPr>
        <w:ind w:left="1004" w:hanging="360"/>
      </w:pPr>
      <w:rPr>
        <w:rFonts w:hint="default"/>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pStyle w:val="1"/>
      <w:isLgl/>
      <w:lvlText w:val="%1.%2.%3.%4"/>
      <w:lvlJc w:val="left"/>
      <w:pPr>
        <w:ind w:left="1004"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469" w:hanging="1080"/>
      </w:pPr>
      <w:rPr>
        <w:rFonts w:hint="default"/>
      </w:rPr>
    </w:lvl>
    <w:lvl w:ilvl="6">
      <w:start w:val="1"/>
      <w:numFmt w:val="decimal"/>
      <w:isLgl/>
      <w:lvlText w:val="%1.%2.%3.%4.%5.%6.%7"/>
      <w:lvlJc w:val="left"/>
      <w:pPr>
        <w:ind w:left="4178"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36" w:hanging="1800"/>
      </w:pPr>
      <w:rPr>
        <w:rFonts w:hint="default"/>
      </w:rPr>
    </w:lvl>
  </w:abstractNum>
  <w:abstractNum w:abstractNumId="10" w15:restartNumberingAfterBreak="0">
    <w:nsid w:val="5E622BDB"/>
    <w:multiLevelType w:val="hybridMultilevel"/>
    <w:tmpl w:val="6E68159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A7E24F3"/>
    <w:multiLevelType w:val="hybridMultilevel"/>
    <w:tmpl w:val="677A1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B8C1A9F"/>
    <w:multiLevelType w:val="hybridMultilevel"/>
    <w:tmpl w:val="439AB632"/>
    <w:lvl w:ilvl="0" w:tplc="347015B8">
      <w:start w:val="1"/>
      <w:numFmt w:val="decimal"/>
      <w:suff w:val="nothing"/>
      <w:lvlText w:val="(%1)"/>
      <w:lvlJc w:val="left"/>
      <w:pPr>
        <w:ind w:left="0" w:firstLine="0"/>
      </w:pPr>
      <w:rPr>
        <w:i w:val="0"/>
        <w:iCs/>
        <w:sz w:val="24"/>
        <w:szCs w:val="22"/>
      </w:rPr>
    </w:lvl>
    <w:lvl w:ilvl="1" w:tplc="A9AA75AE">
      <w:start w:val="1"/>
      <w:numFmt w:val="decimal"/>
      <w:lvlText w:val="%2."/>
      <w:lvlJc w:val="left"/>
      <w:pPr>
        <w:ind w:left="644"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 w15:restartNumberingAfterBreak="0">
    <w:nsid w:val="6CB225A3"/>
    <w:multiLevelType w:val="multilevel"/>
    <w:tmpl w:val="2C36961A"/>
    <w:lvl w:ilvl="0">
      <w:start w:val="1"/>
      <w:numFmt w:val="decimal"/>
      <w:lvlText w:val="%1."/>
      <w:lvlJc w:val="left"/>
      <w:pPr>
        <w:ind w:left="726" w:hanging="363"/>
      </w:pPr>
      <w:rPr>
        <w:rFonts w:ascii="Times New Roman" w:eastAsia="Times New Roman" w:hAnsi="Times New Roman" w:cs="Times New Roman" w:hint="default"/>
      </w:rPr>
    </w:lvl>
    <w:lvl w:ilvl="1">
      <w:start w:val="1"/>
      <w:numFmt w:val="decimal"/>
      <w:isLgl/>
      <w:lvlText w:val="%1.%2"/>
      <w:lvlJc w:val="left"/>
      <w:pPr>
        <w:ind w:left="14" w:hanging="360"/>
      </w:pPr>
    </w:lvl>
    <w:lvl w:ilvl="2">
      <w:start w:val="1"/>
      <w:numFmt w:val="decimal"/>
      <w:isLgl/>
      <w:lvlText w:val="%1.%2.%3"/>
      <w:lvlJc w:val="left"/>
      <w:pPr>
        <w:ind w:left="1083" w:hanging="720"/>
      </w:pPr>
    </w:lvl>
    <w:lvl w:ilvl="3">
      <w:start w:val="1"/>
      <w:numFmt w:val="decimal"/>
      <w:isLgl/>
      <w:lvlText w:val="%1.%2.%3.%4"/>
      <w:lvlJc w:val="left"/>
      <w:pPr>
        <w:ind w:left="1443" w:hanging="1080"/>
      </w:pPr>
    </w:lvl>
    <w:lvl w:ilvl="4">
      <w:start w:val="1"/>
      <w:numFmt w:val="decimal"/>
      <w:isLgl/>
      <w:lvlText w:val="%1.%2.%3.%4.%5"/>
      <w:lvlJc w:val="left"/>
      <w:pPr>
        <w:ind w:left="1443" w:hanging="1080"/>
      </w:pPr>
    </w:lvl>
    <w:lvl w:ilvl="5">
      <w:start w:val="1"/>
      <w:numFmt w:val="decimal"/>
      <w:isLgl/>
      <w:lvlText w:val="%1.%2.%3.%4.%5.%6"/>
      <w:lvlJc w:val="left"/>
      <w:pPr>
        <w:ind w:left="1803" w:hanging="1440"/>
      </w:pPr>
    </w:lvl>
    <w:lvl w:ilvl="6">
      <w:start w:val="1"/>
      <w:numFmt w:val="decimal"/>
      <w:isLgl/>
      <w:lvlText w:val="%1.%2.%3.%4.%5.%6.%7"/>
      <w:lvlJc w:val="left"/>
      <w:pPr>
        <w:ind w:left="1803" w:hanging="1440"/>
      </w:pPr>
    </w:lvl>
    <w:lvl w:ilvl="7">
      <w:start w:val="1"/>
      <w:numFmt w:val="decimal"/>
      <w:isLgl/>
      <w:lvlText w:val="%1.%2.%3.%4.%5.%6.%7.%8"/>
      <w:lvlJc w:val="left"/>
      <w:pPr>
        <w:ind w:left="2163" w:hanging="1800"/>
      </w:pPr>
    </w:lvl>
    <w:lvl w:ilvl="8">
      <w:start w:val="1"/>
      <w:numFmt w:val="decimal"/>
      <w:isLgl/>
      <w:lvlText w:val="%1.%2.%3.%4.%5.%6.%7.%8.%9"/>
      <w:lvlJc w:val="left"/>
      <w:pPr>
        <w:ind w:left="2523" w:hanging="2160"/>
      </w:pPr>
    </w:lvl>
  </w:abstractNum>
  <w:abstractNum w:abstractNumId="14" w15:restartNumberingAfterBreak="0">
    <w:nsid w:val="7203391C"/>
    <w:multiLevelType w:val="hybridMultilevel"/>
    <w:tmpl w:val="488EF0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A8F0537"/>
    <w:multiLevelType w:val="hybridMultilevel"/>
    <w:tmpl w:val="2E863FE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AAB3502"/>
    <w:multiLevelType w:val="multilevel"/>
    <w:tmpl w:val="858E2B74"/>
    <w:lvl w:ilvl="0">
      <w:start w:val="1"/>
      <w:numFmt w:val="decimal"/>
      <w:lvlText w:val="%1."/>
      <w:lvlJc w:val="left"/>
      <w:pPr>
        <w:ind w:left="720" w:hanging="360"/>
      </w:pPr>
      <w:rPr>
        <w:rFonts w:hint="default"/>
      </w:rPr>
    </w:lvl>
    <w:lvl w:ilvl="1">
      <w:start w:val="1"/>
      <w:numFmt w:val="decimal"/>
      <w:isLgl/>
      <w:lvlText w:val="%1.%2"/>
      <w:lvlJc w:val="left"/>
      <w:pPr>
        <w:ind w:left="720" w:hanging="363"/>
      </w:pPr>
      <w:rPr>
        <w:rFonts w:hint="default"/>
      </w:rPr>
    </w:lvl>
    <w:lvl w:ilvl="2">
      <w:start w:val="1"/>
      <w:numFmt w:val="upperLetter"/>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num w:numId="1">
    <w:abstractNumId w:val="7"/>
  </w:num>
  <w:num w:numId="2">
    <w:abstractNumId w:val="4"/>
  </w:num>
  <w:num w:numId="3">
    <w:abstractNumId w:val="16"/>
  </w:num>
  <w:num w:numId="4">
    <w:abstractNumId w:val="12"/>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10"/>
  </w:num>
  <w:num w:numId="8">
    <w:abstractNumId w:val="14"/>
  </w:num>
  <w:num w:numId="9">
    <w:abstractNumId w:val="11"/>
  </w:num>
  <w:num w:numId="10">
    <w:abstractNumId w:val="0"/>
  </w:num>
  <w:num w:numId="11">
    <w:abstractNumId w:val="3"/>
  </w:num>
  <w:num w:numId="12">
    <w:abstractNumId w:val="15"/>
  </w:num>
  <w:num w:numId="13">
    <w:abstractNumId w:val="6"/>
  </w:num>
  <w:num w:numId="14">
    <w:abstractNumId w:val="7"/>
    <w:lvlOverride w:ilvl="0">
      <w:startOverride w:val="4"/>
    </w:lvlOverride>
    <w:lvlOverride w:ilvl="1">
      <w:startOverride w:val="4"/>
    </w:lvlOverride>
    <w:lvlOverride w:ilvl="2">
      <w:startOverride w:val="4"/>
    </w:lvlOverride>
  </w:num>
  <w:num w:numId="15">
    <w:abstractNumId w:val="9"/>
  </w:num>
  <w:num w:numId="16">
    <w:abstractNumId w:val="2"/>
  </w:num>
  <w:num w:numId="17">
    <w:abstractNumId w:val="1"/>
  </w:num>
  <w:num w:numId="18">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trackRevision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0E4"/>
    <w:rsid w:val="00001360"/>
    <w:rsid w:val="00005309"/>
    <w:rsid w:val="000064CB"/>
    <w:rsid w:val="00015F53"/>
    <w:rsid w:val="00020B0B"/>
    <w:rsid w:val="0002170F"/>
    <w:rsid w:val="0002536E"/>
    <w:rsid w:val="000257DF"/>
    <w:rsid w:val="00025EB6"/>
    <w:rsid w:val="000261C0"/>
    <w:rsid w:val="00027ECD"/>
    <w:rsid w:val="000326F9"/>
    <w:rsid w:val="000376E6"/>
    <w:rsid w:val="00041114"/>
    <w:rsid w:val="000416BC"/>
    <w:rsid w:val="000417C1"/>
    <w:rsid w:val="0004266E"/>
    <w:rsid w:val="0004280D"/>
    <w:rsid w:val="00043FA4"/>
    <w:rsid w:val="000455CF"/>
    <w:rsid w:val="00045970"/>
    <w:rsid w:val="00046F66"/>
    <w:rsid w:val="00047070"/>
    <w:rsid w:val="00047CFC"/>
    <w:rsid w:val="000503AD"/>
    <w:rsid w:val="00052BB0"/>
    <w:rsid w:val="00053B47"/>
    <w:rsid w:val="00053E38"/>
    <w:rsid w:val="000554C2"/>
    <w:rsid w:val="000557DE"/>
    <w:rsid w:val="00057CBA"/>
    <w:rsid w:val="00057D91"/>
    <w:rsid w:val="00061359"/>
    <w:rsid w:val="00061361"/>
    <w:rsid w:val="0006194A"/>
    <w:rsid w:val="00061C67"/>
    <w:rsid w:val="00063DDD"/>
    <w:rsid w:val="00064D0A"/>
    <w:rsid w:val="00070449"/>
    <w:rsid w:val="0007154D"/>
    <w:rsid w:val="00072984"/>
    <w:rsid w:val="00074A21"/>
    <w:rsid w:val="00074D49"/>
    <w:rsid w:val="00074E50"/>
    <w:rsid w:val="00074F07"/>
    <w:rsid w:val="00075FC8"/>
    <w:rsid w:val="00076259"/>
    <w:rsid w:val="00076378"/>
    <w:rsid w:val="00076E21"/>
    <w:rsid w:val="00082889"/>
    <w:rsid w:val="00082A88"/>
    <w:rsid w:val="00082F19"/>
    <w:rsid w:val="0008524C"/>
    <w:rsid w:val="00085A68"/>
    <w:rsid w:val="00086886"/>
    <w:rsid w:val="00087934"/>
    <w:rsid w:val="00087A86"/>
    <w:rsid w:val="000902D2"/>
    <w:rsid w:val="000920D5"/>
    <w:rsid w:val="000951A5"/>
    <w:rsid w:val="0009625A"/>
    <w:rsid w:val="00096303"/>
    <w:rsid w:val="000967EF"/>
    <w:rsid w:val="0009727D"/>
    <w:rsid w:val="0009738C"/>
    <w:rsid w:val="000A09C7"/>
    <w:rsid w:val="000A14B5"/>
    <w:rsid w:val="000A1A91"/>
    <w:rsid w:val="000A2F75"/>
    <w:rsid w:val="000A5229"/>
    <w:rsid w:val="000A7F9B"/>
    <w:rsid w:val="000B05ED"/>
    <w:rsid w:val="000B1143"/>
    <w:rsid w:val="000B24EE"/>
    <w:rsid w:val="000B3185"/>
    <w:rsid w:val="000B4537"/>
    <w:rsid w:val="000B7F4E"/>
    <w:rsid w:val="000C0080"/>
    <w:rsid w:val="000C0A3D"/>
    <w:rsid w:val="000C1373"/>
    <w:rsid w:val="000C3EC1"/>
    <w:rsid w:val="000C4A0B"/>
    <w:rsid w:val="000C4D97"/>
    <w:rsid w:val="000D0091"/>
    <w:rsid w:val="000D1D5D"/>
    <w:rsid w:val="000D26FE"/>
    <w:rsid w:val="000D4F83"/>
    <w:rsid w:val="000D631F"/>
    <w:rsid w:val="000D7397"/>
    <w:rsid w:val="000E046B"/>
    <w:rsid w:val="000E0DEB"/>
    <w:rsid w:val="000E4182"/>
    <w:rsid w:val="000E5C29"/>
    <w:rsid w:val="000E6B33"/>
    <w:rsid w:val="000F0C74"/>
    <w:rsid w:val="000F2683"/>
    <w:rsid w:val="000F282D"/>
    <w:rsid w:val="000F2A29"/>
    <w:rsid w:val="000F3768"/>
    <w:rsid w:val="000F3AE4"/>
    <w:rsid w:val="000F4104"/>
    <w:rsid w:val="000F4FA5"/>
    <w:rsid w:val="000F7648"/>
    <w:rsid w:val="0010569A"/>
    <w:rsid w:val="001059EF"/>
    <w:rsid w:val="00106D0E"/>
    <w:rsid w:val="00110C15"/>
    <w:rsid w:val="00111991"/>
    <w:rsid w:val="001122B3"/>
    <w:rsid w:val="0011383E"/>
    <w:rsid w:val="00115233"/>
    <w:rsid w:val="00115786"/>
    <w:rsid w:val="00116D27"/>
    <w:rsid w:val="001221AB"/>
    <w:rsid w:val="001235CF"/>
    <w:rsid w:val="00124FFA"/>
    <w:rsid w:val="00125DA5"/>
    <w:rsid w:val="001267BC"/>
    <w:rsid w:val="00131101"/>
    <w:rsid w:val="00131DED"/>
    <w:rsid w:val="001320A4"/>
    <w:rsid w:val="00133F53"/>
    <w:rsid w:val="001348A5"/>
    <w:rsid w:val="00141869"/>
    <w:rsid w:val="00141D2F"/>
    <w:rsid w:val="001427AF"/>
    <w:rsid w:val="00142AA9"/>
    <w:rsid w:val="0014438E"/>
    <w:rsid w:val="001475F8"/>
    <w:rsid w:val="00151B08"/>
    <w:rsid w:val="001522B1"/>
    <w:rsid w:val="001573CD"/>
    <w:rsid w:val="00157B58"/>
    <w:rsid w:val="00160103"/>
    <w:rsid w:val="00161BE1"/>
    <w:rsid w:val="0016358C"/>
    <w:rsid w:val="00165621"/>
    <w:rsid w:val="0017161A"/>
    <w:rsid w:val="00171F8E"/>
    <w:rsid w:val="00171FFE"/>
    <w:rsid w:val="001727B2"/>
    <w:rsid w:val="00174B4A"/>
    <w:rsid w:val="00174F5B"/>
    <w:rsid w:val="001758E0"/>
    <w:rsid w:val="00176F24"/>
    <w:rsid w:val="00181D84"/>
    <w:rsid w:val="00182F50"/>
    <w:rsid w:val="001832F7"/>
    <w:rsid w:val="00183352"/>
    <w:rsid w:val="00183D7E"/>
    <w:rsid w:val="0018579B"/>
    <w:rsid w:val="001859F1"/>
    <w:rsid w:val="001862ED"/>
    <w:rsid w:val="00186356"/>
    <w:rsid w:val="001873B5"/>
    <w:rsid w:val="00190E96"/>
    <w:rsid w:val="0019102D"/>
    <w:rsid w:val="00191C82"/>
    <w:rsid w:val="00192D2A"/>
    <w:rsid w:val="00195673"/>
    <w:rsid w:val="00197904"/>
    <w:rsid w:val="001A133C"/>
    <w:rsid w:val="001A1EB4"/>
    <w:rsid w:val="001A2F9B"/>
    <w:rsid w:val="001A386B"/>
    <w:rsid w:val="001B03DB"/>
    <w:rsid w:val="001B2660"/>
    <w:rsid w:val="001B2C1D"/>
    <w:rsid w:val="001B3059"/>
    <w:rsid w:val="001B7589"/>
    <w:rsid w:val="001C28C9"/>
    <w:rsid w:val="001C335D"/>
    <w:rsid w:val="001C36CE"/>
    <w:rsid w:val="001C51BF"/>
    <w:rsid w:val="001C5A9A"/>
    <w:rsid w:val="001D0933"/>
    <w:rsid w:val="001D0BFC"/>
    <w:rsid w:val="001D1725"/>
    <w:rsid w:val="001D1AA4"/>
    <w:rsid w:val="001D1B36"/>
    <w:rsid w:val="001D1CDD"/>
    <w:rsid w:val="001D209B"/>
    <w:rsid w:val="001D331F"/>
    <w:rsid w:val="001D551A"/>
    <w:rsid w:val="001D5D80"/>
    <w:rsid w:val="001D73F9"/>
    <w:rsid w:val="001D7C72"/>
    <w:rsid w:val="001E3399"/>
    <w:rsid w:val="001E546D"/>
    <w:rsid w:val="001E6085"/>
    <w:rsid w:val="001E65D1"/>
    <w:rsid w:val="001E6617"/>
    <w:rsid w:val="001E74A8"/>
    <w:rsid w:val="001E7BE6"/>
    <w:rsid w:val="001F5430"/>
    <w:rsid w:val="001F63E3"/>
    <w:rsid w:val="002002D9"/>
    <w:rsid w:val="00201ED6"/>
    <w:rsid w:val="0020226A"/>
    <w:rsid w:val="002026F0"/>
    <w:rsid w:val="00204558"/>
    <w:rsid w:val="00205AB7"/>
    <w:rsid w:val="0021050E"/>
    <w:rsid w:val="00210C82"/>
    <w:rsid w:val="00211A6F"/>
    <w:rsid w:val="00211B32"/>
    <w:rsid w:val="00212632"/>
    <w:rsid w:val="00214102"/>
    <w:rsid w:val="00215F15"/>
    <w:rsid w:val="00216D0E"/>
    <w:rsid w:val="002170AC"/>
    <w:rsid w:val="00221CA6"/>
    <w:rsid w:val="00223BFF"/>
    <w:rsid w:val="0022558A"/>
    <w:rsid w:val="00226D21"/>
    <w:rsid w:val="00231E5B"/>
    <w:rsid w:val="002327DB"/>
    <w:rsid w:val="00236569"/>
    <w:rsid w:val="00236A6D"/>
    <w:rsid w:val="00237C10"/>
    <w:rsid w:val="00240271"/>
    <w:rsid w:val="002409B8"/>
    <w:rsid w:val="002426AB"/>
    <w:rsid w:val="002438E3"/>
    <w:rsid w:val="002451DC"/>
    <w:rsid w:val="00245A33"/>
    <w:rsid w:val="00246071"/>
    <w:rsid w:val="00250786"/>
    <w:rsid w:val="002524A1"/>
    <w:rsid w:val="002524B1"/>
    <w:rsid w:val="00252602"/>
    <w:rsid w:val="002528BE"/>
    <w:rsid w:val="00252DA3"/>
    <w:rsid w:val="002531FB"/>
    <w:rsid w:val="00253209"/>
    <w:rsid w:val="00254C07"/>
    <w:rsid w:val="002553B2"/>
    <w:rsid w:val="00257546"/>
    <w:rsid w:val="00260D1B"/>
    <w:rsid w:val="0026119D"/>
    <w:rsid w:val="00262A28"/>
    <w:rsid w:val="00264393"/>
    <w:rsid w:val="002649B4"/>
    <w:rsid w:val="00266535"/>
    <w:rsid w:val="00272518"/>
    <w:rsid w:val="00272B09"/>
    <w:rsid w:val="00273277"/>
    <w:rsid w:val="00273479"/>
    <w:rsid w:val="00273B12"/>
    <w:rsid w:val="0027505C"/>
    <w:rsid w:val="00275FE9"/>
    <w:rsid w:val="002804C1"/>
    <w:rsid w:val="00282FE3"/>
    <w:rsid w:val="00283222"/>
    <w:rsid w:val="002834B8"/>
    <w:rsid w:val="00284761"/>
    <w:rsid w:val="002849D6"/>
    <w:rsid w:val="00284A96"/>
    <w:rsid w:val="00290480"/>
    <w:rsid w:val="00291E7D"/>
    <w:rsid w:val="00292507"/>
    <w:rsid w:val="002948D7"/>
    <w:rsid w:val="00294AAD"/>
    <w:rsid w:val="002974D0"/>
    <w:rsid w:val="002A1E1C"/>
    <w:rsid w:val="002A5229"/>
    <w:rsid w:val="002A6650"/>
    <w:rsid w:val="002A750F"/>
    <w:rsid w:val="002A7A60"/>
    <w:rsid w:val="002A7F46"/>
    <w:rsid w:val="002B233F"/>
    <w:rsid w:val="002B3A84"/>
    <w:rsid w:val="002C25AC"/>
    <w:rsid w:val="002C2786"/>
    <w:rsid w:val="002C33FC"/>
    <w:rsid w:val="002C482C"/>
    <w:rsid w:val="002C625B"/>
    <w:rsid w:val="002C6876"/>
    <w:rsid w:val="002C79A4"/>
    <w:rsid w:val="002D20AB"/>
    <w:rsid w:val="002D3116"/>
    <w:rsid w:val="002D3C43"/>
    <w:rsid w:val="002D4388"/>
    <w:rsid w:val="002D46ED"/>
    <w:rsid w:val="002D4D67"/>
    <w:rsid w:val="002D5715"/>
    <w:rsid w:val="002E5B9F"/>
    <w:rsid w:val="002F0441"/>
    <w:rsid w:val="002F2654"/>
    <w:rsid w:val="002F2A73"/>
    <w:rsid w:val="002F3E38"/>
    <w:rsid w:val="002F5D6A"/>
    <w:rsid w:val="00302314"/>
    <w:rsid w:val="00303752"/>
    <w:rsid w:val="003037D3"/>
    <w:rsid w:val="00304896"/>
    <w:rsid w:val="0030578D"/>
    <w:rsid w:val="0030674A"/>
    <w:rsid w:val="00307B88"/>
    <w:rsid w:val="003107E0"/>
    <w:rsid w:val="00311289"/>
    <w:rsid w:val="00311E10"/>
    <w:rsid w:val="00311E18"/>
    <w:rsid w:val="003121A1"/>
    <w:rsid w:val="00313944"/>
    <w:rsid w:val="00320249"/>
    <w:rsid w:val="003209CF"/>
    <w:rsid w:val="00320EFE"/>
    <w:rsid w:val="00321E8F"/>
    <w:rsid w:val="003230F3"/>
    <w:rsid w:val="00324A34"/>
    <w:rsid w:val="00326D11"/>
    <w:rsid w:val="00326E95"/>
    <w:rsid w:val="003310A6"/>
    <w:rsid w:val="0033277A"/>
    <w:rsid w:val="0033326D"/>
    <w:rsid w:val="00333544"/>
    <w:rsid w:val="00336ABD"/>
    <w:rsid w:val="00340BF4"/>
    <w:rsid w:val="00341DDB"/>
    <w:rsid w:val="0034453E"/>
    <w:rsid w:val="0034549C"/>
    <w:rsid w:val="00345754"/>
    <w:rsid w:val="00350EBE"/>
    <w:rsid w:val="003511BE"/>
    <w:rsid w:val="0035235D"/>
    <w:rsid w:val="00355348"/>
    <w:rsid w:val="003567F1"/>
    <w:rsid w:val="0036022A"/>
    <w:rsid w:val="003611A0"/>
    <w:rsid w:val="00363205"/>
    <w:rsid w:val="003635CD"/>
    <w:rsid w:val="00365238"/>
    <w:rsid w:val="003662BC"/>
    <w:rsid w:val="00367EEA"/>
    <w:rsid w:val="0037160A"/>
    <w:rsid w:val="00373710"/>
    <w:rsid w:val="00374398"/>
    <w:rsid w:val="0037449F"/>
    <w:rsid w:val="003775D7"/>
    <w:rsid w:val="0037787E"/>
    <w:rsid w:val="00377C96"/>
    <w:rsid w:val="00377CE9"/>
    <w:rsid w:val="003821EC"/>
    <w:rsid w:val="00383A86"/>
    <w:rsid w:val="003878A1"/>
    <w:rsid w:val="00387D6C"/>
    <w:rsid w:val="00391941"/>
    <w:rsid w:val="00391CD0"/>
    <w:rsid w:val="003A2544"/>
    <w:rsid w:val="003A3905"/>
    <w:rsid w:val="003A4DB8"/>
    <w:rsid w:val="003A6D77"/>
    <w:rsid w:val="003A77D4"/>
    <w:rsid w:val="003B010D"/>
    <w:rsid w:val="003B3023"/>
    <w:rsid w:val="003B3D51"/>
    <w:rsid w:val="003B5972"/>
    <w:rsid w:val="003B5AB2"/>
    <w:rsid w:val="003B6E27"/>
    <w:rsid w:val="003C04E9"/>
    <w:rsid w:val="003C2918"/>
    <w:rsid w:val="003C44C0"/>
    <w:rsid w:val="003C5B46"/>
    <w:rsid w:val="003D21D8"/>
    <w:rsid w:val="003D35DD"/>
    <w:rsid w:val="003E017A"/>
    <w:rsid w:val="003E0576"/>
    <w:rsid w:val="003E0875"/>
    <w:rsid w:val="003E0F16"/>
    <w:rsid w:val="003E2F51"/>
    <w:rsid w:val="003E4FEA"/>
    <w:rsid w:val="003E540C"/>
    <w:rsid w:val="003E56D1"/>
    <w:rsid w:val="003E746C"/>
    <w:rsid w:val="003E7DF5"/>
    <w:rsid w:val="003F60D8"/>
    <w:rsid w:val="003F60DC"/>
    <w:rsid w:val="003F6A80"/>
    <w:rsid w:val="00401341"/>
    <w:rsid w:val="00401B80"/>
    <w:rsid w:val="00402949"/>
    <w:rsid w:val="004039C7"/>
    <w:rsid w:val="00403AE7"/>
    <w:rsid w:val="00405494"/>
    <w:rsid w:val="00410CFC"/>
    <w:rsid w:val="00411137"/>
    <w:rsid w:val="00411B65"/>
    <w:rsid w:val="00411EFC"/>
    <w:rsid w:val="00412AA7"/>
    <w:rsid w:val="00413D05"/>
    <w:rsid w:val="00414BB8"/>
    <w:rsid w:val="00415312"/>
    <w:rsid w:val="00417B4E"/>
    <w:rsid w:val="00417FD7"/>
    <w:rsid w:val="0042099E"/>
    <w:rsid w:val="00422F06"/>
    <w:rsid w:val="00422F6C"/>
    <w:rsid w:val="00422FF1"/>
    <w:rsid w:val="00423823"/>
    <w:rsid w:val="00423B6C"/>
    <w:rsid w:val="0042594C"/>
    <w:rsid w:val="0042734D"/>
    <w:rsid w:val="0042737D"/>
    <w:rsid w:val="00427576"/>
    <w:rsid w:val="004277D8"/>
    <w:rsid w:val="00432362"/>
    <w:rsid w:val="00433DA8"/>
    <w:rsid w:val="004340FF"/>
    <w:rsid w:val="0043498E"/>
    <w:rsid w:val="00435363"/>
    <w:rsid w:val="0043547E"/>
    <w:rsid w:val="004355F4"/>
    <w:rsid w:val="00436772"/>
    <w:rsid w:val="00436B40"/>
    <w:rsid w:val="0043789A"/>
    <w:rsid w:val="00440664"/>
    <w:rsid w:val="00443207"/>
    <w:rsid w:val="00443B63"/>
    <w:rsid w:val="00445C7C"/>
    <w:rsid w:val="0044794A"/>
    <w:rsid w:val="004511FA"/>
    <w:rsid w:val="00452761"/>
    <w:rsid w:val="00452ED5"/>
    <w:rsid w:val="00454EA9"/>
    <w:rsid w:val="004551C3"/>
    <w:rsid w:val="00455278"/>
    <w:rsid w:val="004553CB"/>
    <w:rsid w:val="004556C6"/>
    <w:rsid w:val="00455CDE"/>
    <w:rsid w:val="00456918"/>
    <w:rsid w:val="0046057C"/>
    <w:rsid w:val="00460BB6"/>
    <w:rsid w:val="00460DD4"/>
    <w:rsid w:val="004626A1"/>
    <w:rsid w:val="00462F5E"/>
    <w:rsid w:val="004631FC"/>
    <w:rsid w:val="00463DF2"/>
    <w:rsid w:val="00465798"/>
    <w:rsid w:val="00465A7A"/>
    <w:rsid w:val="00466922"/>
    <w:rsid w:val="00467CEB"/>
    <w:rsid w:val="00471AF7"/>
    <w:rsid w:val="00474F53"/>
    <w:rsid w:val="00475681"/>
    <w:rsid w:val="00475FD7"/>
    <w:rsid w:val="004762B1"/>
    <w:rsid w:val="00480DF3"/>
    <w:rsid w:val="0048417D"/>
    <w:rsid w:val="00484671"/>
    <w:rsid w:val="00486F32"/>
    <w:rsid w:val="004910F9"/>
    <w:rsid w:val="004915F6"/>
    <w:rsid w:val="00491D7D"/>
    <w:rsid w:val="004926E2"/>
    <w:rsid w:val="00493067"/>
    <w:rsid w:val="00493A9C"/>
    <w:rsid w:val="00496051"/>
    <w:rsid w:val="0049633B"/>
    <w:rsid w:val="004964FE"/>
    <w:rsid w:val="00496593"/>
    <w:rsid w:val="00496918"/>
    <w:rsid w:val="004A089B"/>
    <w:rsid w:val="004A0F54"/>
    <w:rsid w:val="004A3022"/>
    <w:rsid w:val="004A3E20"/>
    <w:rsid w:val="004A5C83"/>
    <w:rsid w:val="004B14FA"/>
    <w:rsid w:val="004B1D7A"/>
    <w:rsid w:val="004B35F0"/>
    <w:rsid w:val="004B3CF3"/>
    <w:rsid w:val="004B6146"/>
    <w:rsid w:val="004B7C90"/>
    <w:rsid w:val="004B7F19"/>
    <w:rsid w:val="004C3A37"/>
    <w:rsid w:val="004C5947"/>
    <w:rsid w:val="004C5AE8"/>
    <w:rsid w:val="004C753F"/>
    <w:rsid w:val="004D0CFC"/>
    <w:rsid w:val="004D154F"/>
    <w:rsid w:val="004D3DDD"/>
    <w:rsid w:val="004D48C8"/>
    <w:rsid w:val="004D78DD"/>
    <w:rsid w:val="004D7B2B"/>
    <w:rsid w:val="004E30CA"/>
    <w:rsid w:val="004E33DD"/>
    <w:rsid w:val="004E4AC5"/>
    <w:rsid w:val="004E68E7"/>
    <w:rsid w:val="004E7A36"/>
    <w:rsid w:val="004F100A"/>
    <w:rsid w:val="004F1C9D"/>
    <w:rsid w:val="004F5F5A"/>
    <w:rsid w:val="004F66D2"/>
    <w:rsid w:val="004F6A37"/>
    <w:rsid w:val="004F7049"/>
    <w:rsid w:val="00500174"/>
    <w:rsid w:val="00501401"/>
    <w:rsid w:val="005016C9"/>
    <w:rsid w:val="005016D4"/>
    <w:rsid w:val="0050268D"/>
    <w:rsid w:val="00502C26"/>
    <w:rsid w:val="0050343E"/>
    <w:rsid w:val="0050432E"/>
    <w:rsid w:val="00505B27"/>
    <w:rsid w:val="005063AB"/>
    <w:rsid w:val="0050649F"/>
    <w:rsid w:val="00506CAF"/>
    <w:rsid w:val="005106C0"/>
    <w:rsid w:val="005118CD"/>
    <w:rsid w:val="00512A82"/>
    <w:rsid w:val="00513685"/>
    <w:rsid w:val="005156F9"/>
    <w:rsid w:val="005162BB"/>
    <w:rsid w:val="0051694C"/>
    <w:rsid w:val="005173D2"/>
    <w:rsid w:val="005179E9"/>
    <w:rsid w:val="005204F0"/>
    <w:rsid w:val="00521EBF"/>
    <w:rsid w:val="00523101"/>
    <w:rsid w:val="005253D1"/>
    <w:rsid w:val="005278FA"/>
    <w:rsid w:val="00527D7A"/>
    <w:rsid w:val="00531F44"/>
    <w:rsid w:val="005336A0"/>
    <w:rsid w:val="00533B3F"/>
    <w:rsid w:val="00535498"/>
    <w:rsid w:val="00536E41"/>
    <w:rsid w:val="00541065"/>
    <w:rsid w:val="00541281"/>
    <w:rsid w:val="005448FB"/>
    <w:rsid w:val="00544D9D"/>
    <w:rsid w:val="00545216"/>
    <w:rsid w:val="0054555A"/>
    <w:rsid w:val="0054751F"/>
    <w:rsid w:val="0055010A"/>
    <w:rsid w:val="0055493D"/>
    <w:rsid w:val="00557010"/>
    <w:rsid w:val="00560CBA"/>
    <w:rsid w:val="00561705"/>
    <w:rsid w:val="00561F43"/>
    <w:rsid w:val="0056296E"/>
    <w:rsid w:val="00564FF2"/>
    <w:rsid w:val="00570B4D"/>
    <w:rsid w:val="00571FEC"/>
    <w:rsid w:val="00572083"/>
    <w:rsid w:val="00572C3D"/>
    <w:rsid w:val="00575795"/>
    <w:rsid w:val="0057594B"/>
    <w:rsid w:val="00575D00"/>
    <w:rsid w:val="00575F67"/>
    <w:rsid w:val="00576014"/>
    <w:rsid w:val="00580D38"/>
    <w:rsid w:val="00580D9D"/>
    <w:rsid w:val="00581962"/>
    <w:rsid w:val="00581ABB"/>
    <w:rsid w:val="005841AD"/>
    <w:rsid w:val="005847AF"/>
    <w:rsid w:val="00584DDF"/>
    <w:rsid w:val="00585FF5"/>
    <w:rsid w:val="005861A8"/>
    <w:rsid w:val="0058664C"/>
    <w:rsid w:val="00586A28"/>
    <w:rsid w:val="005902FD"/>
    <w:rsid w:val="0059432F"/>
    <w:rsid w:val="0059468D"/>
    <w:rsid w:val="0059677A"/>
    <w:rsid w:val="005A0AC3"/>
    <w:rsid w:val="005A5FC7"/>
    <w:rsid w:val="005A6582"/>
    <w:rsid w:val="005A6BAF"/>
    <w:rsid w:val="005A7B79"/>
    <w:rsid w:val="005B015E"/>
    <w:rsid w:val="005B1EC3"/>
    <w:rsid w:val="005B3DA4"/>
    <w:rsid w:val="005B663A"/>
    <w:rsid w:val="005B6B53"/>
    <w:rsid w:val="005C0A91"/>
    <w:rsid w:val="005C0CCB"/>
    <w:rsid w:val="005C4645"/>
    <w:rsid w:val="005C5607"/>
    <w:rsid w:val="005D1641"/>
    <w:rsid w:val="005D1876"/>
    <w:rsid w:val="005D1968"/>
    <w:rsid w:val="005D3516"/>
    <w:rsid w:val="005D35C3"/>
    <w:rsid w:val="005D3F19"/>
    <w:rsid w:val="005D46DA"/>
    <w:rsid w:val="005D652E"/>
    <w:rsid w:val="005D6B5B"/>
    <w:rsid w:val="005D6F75"/>
    <w:rsid w:val="005E046E"/>
    <w:rsid w:val="005E0AB9"/>
    <w:rsid w:val="005E0B2C"/>
    <w:rsid w:val="005E0F7F"/>
    <w:rsid w:val="005E2BDF"/>
    <w:rsid w:val="005E466E"/>
    <w:rsid w:val="005E5238"/>
    <w:rsid w:val="005F414B"/>
    <w:rsid w:val="005F4DC0"/>
    <w:rsid w:val="005F5FE0"/>
    <w:rsid w:val="00602D44"/>
    <w:rsid w:val="00606466"/>
    <w:rsid w:val="00606CA1"/>
    <w:rsid w:val="0060712F"/>
    <w:rsid w:val="006073B4"/>
    <w:rsid w:val="0061159F"/>
    <w:rsid w:val="00611B00"/>
    <w:rsid w:val="006126DA"/>
    <w:rsid w:val="00617312"/>
    <w:rsid w:val="00617475"/>
    <w:rsid w:val="00620C1B"/>
    <w:rsid w:val="0062231D"/>
    <w:rsid w:val="00622AEC"/>
    <w:rsid w:val="006233E8"/>
    <w:rsid w:val="0062388A"/>
    <w:rsid w:val="00624F39"/>
    <w:rsid w:val="0062571C"/>
    <w:rsid w:val="00625E15"/>
    <w:rsid w:val="00631E8C"/>
    <w:rsid w:val="00631FB4"/>
    <w:rsid w:val="00632044"/>
    <w:rsid w:val="006325CC"/>
    <w:rsid w:val="00634586"/>
    <w:rsid w:val="00644BA0"/>
    <w:rsid w:val="00644BC5"/>
    <w:rsid w:val="0064525D"/>
    <w:rsid w:val="00645E56"/>
    <w:rsid w:val="00647490"/>
    <w:rsid w:val="0065051E"/>
    <w:rsid w:val="006506AB"/>
    <w:rsid w:val="00650D59"/>
    <w:rsid w:val="00651614"/>
    <w:rsid w:val="00652084"/>
    <w:rsid w:val="00652A27"/>
    <w:rsid w:val="00652F81"/>
    <w:rsid w:val="0065317A"/>
    <w:rsid w:val="0065400A"/>
    <w:rsid w:val="0065499F"/>
    <w:rsid w:val="00654AFD"/>
    <w:rsid w:val="00654D10"/>
    <w:rsid w:val="006554FE"/>
    <w:rsid w:val="006560A4"/>
    <w:rsid w:val="00656127"/>
    <w:rsid w:val="00657723"/>
    <w:rsid w:val="00660BA6"/>
    <w:rsid w:val="00661A4A"/>
    <w:rsid w:val="00662B23"/>
    <w:rsid w:val="00664464"/>
    <w:rsid w:val="006645CB"/>
    <w:rsid w:val="00665B00"/>
    <w:rsid w:val="006677EC"/>
    <w:rsid w:val="00674073"/>
    <w:rsid w:val="0067475C"/>
    <w:rsid w:val="00681E3C"/>
    <w:rsid w:val="006837C4"/>
    <w:rsid w:val="006839A0"/>
    <w:rsid w:val="00683A00"/>
    <w:rsid w:val="00683C4D"/>
    <w:rsid w:val="00687C1D"/>
    <w:rsid w:val="00692B06"/>
    <w:rsid w:val="00692EB3"/>
    <w:rsid w:val="00693618"/>
    <w:rsid w:val="006943D0"/>
    <w:rsid w:val="006965D8"/>
    <w:rsid w:val="006A08D9"/>
    <w:rsid w:val="006A3E7B"/>
    <w:rsid w:val="006A4DAC"/>
    <w:rsid w:val="006A5765"/>
    <w:rsid w:val="006B1431"/>
    <w:rsid w:val="006B20C1"/>
    <w:rsid w:val="006B4A49"/>
    <w:rsid w:val="006B4BE3"/>
    <w:rsid w:val="006B6125"/>
    <w:rsid w:val="006B6712"/>
    <w:rsid w:val="006B7E08"/>
    <w:rsid w:val="006C0F70"/>
    <w:rsid w:val="006C2F82"/>
    <w:rsid w:val="006C37B1"/>
    <w:rsid w:val="006C3A05"/>
    <w:rsid w:val="006C6565"/>
    <w:rsid w:val="006D0B5D"/>
    <w:rsid w:val="006D5548"/>
    <w:rsid w:val="006D71E0"/>
    <w:rsid w:val="006E0247"/>
    <w:rsid w:val="006E02EA"/>
    <w:rsid w:val="006E0DC7"/>
    <w:rsid w:val="006E4B92"/>
    <w:rsid w:val="006E4FC6"/>
    <w:rsid w:val="006E5C02"/>
    <w:rsid w:val="006E6E9F"/>
    <w:rsid w:val="006E6F17"/>
    <w:rsid w:val="006E761B"/>
    <w:rsid w:val="006F06F4"/>
    <w:rsid w:val="006F1DCE"/>
    <w:rsid w:val="006F4A66"/>
    <w:rsid w:val="0070004C"/>
    <w:rsid w:val="007001AF"/>
    <w:rsid w:val="007002C9"/>
    <w:rsid w:val="007006D4"/>
    <w:rsid w:val="00702C26"/>
    <w:rsid w:val="007033ED"/>
    <w:rsid w:val="00706A75"/>
    <w:rsid w:val="007104B7"/>
    <w:rsid w:val="00710E89"/>
    <w:rsid w:val="00711E5E"/>
    <w:rsid w:val="007146B8"/>
    <w:rsid w:val="007166A4"/>
    <w:rsid w:val="007167D6"/>
    <w:rsid w:val="00720CAC"/>
    <w:rsid w:val="00722DB9"/>
    <w:rsid w:val="00723557"/>
    <w:rsid w:val="00726054"/>
    <w:rsid w:val="007274CB"/>
    <w:rsid w:val="007300E5"/>
    <w:rsid w:val="00730AB6"/>
    <w:rsid w:val="007325B2"/>
    <w:rsid w:val="00733F66"/>
    <w:rsid w:val="00735F95"/>
    <w:rsid w:val="007367AC"/>
    <w:rsid w:val="007403C4"/>
    <w:rsid w:val="00742E69"/>
    <w:rsid w:val="00744D51"/>
    <w:rsid w:val="0074661B"/>
    <w:rsid w:val="00750A73"/>
    <w:rsid w:val="00751511"/>
    <w:rsid w:val="00752140"/>
    <w:rsid w:val="00753E3A"/>
    <w:rsid w:val="007562FA"/>
    <w:rsid w:val="00756CAF"/>
    <w:rsid w:val="007625CC"/>
    <w:rsid w:val="00764633"/>
    <w:rsid w:val="00764D2C"/>
    <w:rsid w:val="007664E0"/>
    <w:rsid w:val="007664FE"/>
    <w:rsid w:val="00766FCD"/>
    <w:rsid w:val="00770011"/>
    <w:rsid w:val="00770527"/>
    <w:rsid w:val="00771E7E"/>
    <w:rsid w:val="007720AC"/>
    <w:rsid w:val="00772AA3"/>
    <w:rsid w:val="00774520"/>
    <w:rsid w:val="00776DAA"/>
    <w:rsid w:val="00776F42"/>
    <w:rsid w:val="007833AA"/>
    <w:rsid w:val="007834D0"/>
    <w:rsid w:val="007841A4"/>
    <w:rsid w:val="007845BF"/>
    <w:rsid w:val="007850C6"/>
    <w:rsid w:val="00787982"/>
    <w:rsid w:val="00787D26"/>
    <w:rsid w:val="00790717"/>
    <w:rsid w:val="0079091A"/>
    <w:rsid w:val="00790A48"/>
    <w:rsid w:val="00791117"/>
    <w:rsid w:val="0079154A"/>
    <w:rsid w:val="007957BA"/>
    <w:rsid w:val="00796F1B"/>
    <w:rsid w:val="007A0B9E"/>
    <w:rsid w:val="007A16BD"/>
    <w:rsid w:val="007A36E7"/>
    <w:rsid w:val="007A6738"/>
    <w:rsid w:val="007A734D"/>
    <w:rsid w:val="007B1451"/>
    <w:rsid w:val="007B1B7A"/>
    <w:rsid w:val="007B1DD2"/>
    <w:rsid w:val="007B368C"/>
    <w:rsid w:val="007B6047"/>
    <w:rsid w:val="007B6D2D"/>
    <w:rsid w:val="007C2808"/>
    <w:rsid w:val="007C2CF2"/>
    <w:rsid w:val="007C485A"/>
    <w:rsid w:val="007C5804"/>
    <w:rsid w:val="007C61E1"/>
    <w:rsid w:val="007C6CCC"/>
    <w:rsid w:val="007C72E6"/>
    <w:rsid w:val="007D0A4F"/>
    <w:rsid w:val="007D1868"/>
    <w:rsid w:val="007D6C37"/>
    <w:rsid w:val="007D6DA8"/>
    <w:rsid w:val="007D7EF8"/>
    <w:rsid w:val="007E197D"/>
    <w:rsid w:val="007E6881"/>
    <w:rsid w:val="007E7AF3"/>
    <w:rsid w:val="007E7CFB"/>
    <w:rsid w:val="007F1262"/>
    <w:rsid w:val="007F1C04"/>
    <w:rsid w:val="007F2315"/>
    <w:rsid w:val="007F5AF3"/>
    <w:rsid w:val="00801902"/>
    <w:rsid w:val="00801B6D"/>
    <w:rsid w:val="00801E2E"/>
    <w:rsid w:val="008046A2"/>
    <w:rsid w:val="008059C1"/>
    <w:rsid w:val="00805D55"/>
    <w:rsid w:val="00811205"/>
    <w:rsid w:val="00811E6F"/>
    <w:rsid w:val="00812744"/>
    <w:rsid w:val="00813BE2"/>
    <w:rsid w:val="008150C7"/>
    <w:rsid w:val="00815130"/>
    <w:rsid w:val="00820F28"/>
    <w:rsid w:val="00826674"/>
    <w:rsid w:val="008267FF"/>
    <w:rsid w:val="00826D93"/>
    <w:rsid w:val="00826EA3"/>
    <w:rsid w:val="008271A9"/>
    <w:rsid w:val="00830366"/>
    <w:rsid w:val="008308CD"/>
    <w:rsid w:val="008335AE"/>
    <w:rsid w:val="0083380F"/>
    <w:rsid w:val="00833844"/>
    <w:rsid w:val="00833F80"/>
    <w:rsid w:val="00834176"/>
    <w:rsid w:val="00835BF1"/>
    <w:rsid w:val="00836044"/>
    <w:rsid w:val="00836081"/>
    <w:rsid w:val="00836D43"/>
    <w:rsid w:val="00840288"/>
    <w:rsid w:val="008413B4"/>
    <w:rsid w:val="00841478"/>
    <w:rsid w:val="00841D28"/>
    <w:rsid w:val="008436E4"/>
    <w:rsid w:val="00843784"/>
    <w:rsid w:val="008472A3"/>
    <w:rsid w:val="00850D42"/>
    <w:rsid w:val="008535CD"/>
    <w:rsid w:val="00857E89"/>
    <w:rsid w:val="008613C9"/>
    <w:rsid w:val="00861D68"/>
    <w:rsid w:val="00861ED5"/>
    <w:rsid w:val="00863ADF"/>
    <w:rsid w:val="008645C4"/>
    <w:rsid w:val="00864709"/>
    <w:rsid w:val="008650A7"/>
    <w:rsid w:val="00865C52"/>
    <w:rsid w:val="0086630A"/>
    <w:rsid w:val="008663EB"/>
    <w:rsid w:val="0086651B"/>
    <w:rsid w:val="00867A1E"/>
    <w:rsid w:val="00867F8C"/>
    <w:rsid w:val="008701AF"/>
    <w:rsid w:val="00871642"/>
    <w:rsid w:val="00883C8C"/>
    <w:rsid w:val="008855DD"/>
    <w:rsid w:val="0088743A"/>
    <w:rsid w:val="00892064"/>
    <w:rsid w:val="00892CBB"/>
    <w:rsid w:val="0089460B"/>
    <w:rsid w:val="00894C16"/>
    <w:rsid w:val="0089506E"/>
    <w:rsid w:val="00896386"/>
    <w:rsid w:val="00897339"/>
    <w:rsid w:val="008975C2"/>
    <w:rsid w:val="008A180E"/>
    <w:rsid w:val="008A39D9"/>
    <w:rsid w:val="008A4256"/>
    <w:rsid w:val="008A5198"/>
    <w:rsid w:val="008A523A"/>
    <w:rsid w:val="008A69FF"/>
    <w:rsid w:val="008B03BA"/>
    <w:rsid w:val="008B0556"/>
    <w:rsid w:val="008B21EF"/>
    <w:rsid w:val="008B29AF"/>
    <w:rsid w:val="008B2C9B"/>
    <w:rsid w:val="008B6022"/>
    <w:rsid w:val="008B6A22"/>
    <w:rsid w:val="008C018A"/>
    <w:rsid w:val="008C0FE8"/>
    <w:rsid w:val="008C2288"/>
    <w:rsid w:val="008C2959"/>
    <w:rsid w:val="008C2BC6"/>
    <w:rsid w:val="008C2EC1"/>
    <w:rsid w:val="008C31F9"/>
    <w:rsid w:val="008C3363"/>
    <w:rsid w:val="008C340A"/>
    <w:rsid w:val="008C3603"/>
    <w:rsid w:val="008C5E9C"/>
    <w:rsid w:val="008C5EDA"/>
    <w:rsid w:val="008C608A"/>
    <w:rsid w:val="008C7836"/>
    <w:rsid w:val="008C7F87"/>
    <w:rsid w:val="008D0EE9"/>
    <w:rsid w:val="008D1E04"/>
    <w:rsid w:val="008D2738"/>
    <w:rsid w:val="008D388D"/>
    <w:rsid w:val="008D5546"/>
    <w:rsid w:val="008D7009"/>
    <w:rsid w:val="008E43E9"/>
    <w:rsid w:val="008E4A01"/>
    <w:rsid w:val="008E4FC7"/>
    <w:rsid w:val="008E7AF9"/>
    <w:rsid w:val="008F1E97"/>
    <w:rsid w:val="008F5CE8"/>
    <w:rsid w:val="008F5EA0"/>
    <w:rsid w:val="008F609D"/>
    <w:rsid w:val="008F761A"/>
    <w:rsid w:val="008F7B05"/>
    <w:rsid w:val="0090043C"/>
    <w:rsid w:val="00900934"/>
    <w:rsid w:val="00902626"/>
    <w:rsid w:val="00903771"/>
    <w:rsid w:val="00905844"/>
    <w:rsid w:val="00906994"/>
    <w:rsid w:val="009077C0"/>
    <w:rsid w:val="009103DC"/>
    <w:rsid w:val="00911D5F"/>
    <w:rsid w:val="00917C13"/>
    <w:rsid w:val="0092074B"/>
    <w:rsid w:val="0092105F"/>
    <w:rsid w:val="00921130"/>
    <w:rsid w:val="00921A9A"/>
    <w:rsid w:val="0092245C"/>
    <w:rsid w:val="00926AC1"/>
    <w:rsid w:val="00930B78"/>
    <w:rsid w:val="00932127"/>
    <w:rsid w:val="009326D8"/>
    <w:rsid w:val="00932920"/>
    <w:rsid w:val="0093386E"/>
    <w:rsid w:val="00934C1E"/>
    <w:rsid w:val="00935F47"/>
    <w:rsid w:val="00937C01"/>
    <w:rsid w:val="00941E13"/>
    <w:rsid w:val="00942852"/>
    <w:rsid w:val="00942C42"/>
    <w:rsid w:val="00942DB9"/>
    <w:rsid w:val="00943C35"/>
    <w:rsid w:val="00945A72"/>
    <w:rsid w:val="00950C16"/>
    <w:rsid w:val="00951022"/>
    <w:rsid w:val="009514F9"/>
    <w:rsid w:val="00952F3A"/>
    <w:rsid w:val="009532B0"/>
    <w:rsid w:val="00954508"/>
    <w:rsid w:val="00955322"/>
    <w:rsid w:val="0095634C"/>
    <w:rsid w:val="00956C2E"/>
    <w:rsid w:val="009601FA"/>
    <w:rsid w:val="00964294"/>
    <w:rsid w:val="009647A2"/>
    <w:rsid w:val="00964C7E"/>
    <w:rsid w:val="00964CE3"/>
    <w:rsid w:val="00964E54"/>
    <w:rsid w:val="00965765"/>
    <w:rsid w:val="00966031"/>
    <w:rsid w:val="00967B39"/>
    <w:rsid w:val="0097039A"/>
    <w:rsid w:val="00970A90"/>
    <w:rsid w:val="009736BA"/>
    <w:rsid w:val="00973C73"/>
    <w:rsid w:val="009740E2"/>
    <w:rsid w:val="00974C5D"/>
    <w:rsid w:val="00975541"/>
    <w:rsid w:val="00975CEF"/>
    <w:rsid w:val="00976423"/>
    <w:rsid w:val="00977C7D"/>
    <w:rsid w:val="00981BB5"/>
    <w:rsid w:val="00984A02"/>
    <w:rsid w:val="00984F3C"/>
    <w:rsid w:val="009852DC"/>
    <w:rsid w:val="00991535"/>
    <w:rsid w:val="00991A40"/>
    <w:rsid w:val="00992A52"/>
    <w:rsid w:val="00993426"/>
    <w:rsid w:val="009937FE"/>
    <w:rsid w:val="00995416"/>
    <w:rsid w:val="00997375"/>
    <w:rsid w:val="009A10C0"/>
    <w:rsid w:val="009A1704"/>
    <w:rsid w:val="009A533C"/>
    <w:rsid w:val="009A5C6F"/>
    <w:rsid w:val="009A7985"/>
    <w:rsid w:val="009B02FD"/>
    <w:rsid w:val="009B118B"/>
    <w:rsid w:val="009B16F1"/>
    <w:rsid w:val="009B45A9"/>
    <w:rsid w:val="009B540D"/>
    <w:rsid w:val="009B572D"/>
    <w:rsid w:val="009B665C"/>
    <w:rsid w:val="009B669E"/>
    <w:rsid w:val="009C0425"/>
    <w:rsid w:val="009C3157"/>
    <w:rsid w:val="009C3471"/>
    <w:rsid w:val="009C4054"/>
    <w:rsid w:val="009C7B6A"/>
    <w:rsid w:val="009D200A"/>
    <w:rsid w:val="009D22A1"/>
    <w:rsid w:val="009D452D"/>
    <w:rsid w:val="009D6F05"/>
    <w:rsid w:val="009E03FA"/>
    <w:rsid w:val="009E3033"/>
    <w:rsid w:val="009E3445"/>
    <w:rsid w:val="009E3CCD"/>
    <w:rsid w:val="009E412C"/>
    <w:rsid w:val="009E5153"/>
    <w:rsid w:val="009E5344"/>
    <w:rsid w:val="009E5503"/>
    <w:rsid w:val="009E7379"/>
    <w:rsid w:val="009F23A6"/>
    <w:rsid w:val="009F267E"/>
    <w:rsid w:val="009F51D1"/>
    <w:rsid w:val="009F5BFF"/>
    <w:rsid w:val="009F6EA0"/>
    <w:rsid w:val="00A017A2"/>
    <w:rsid w:val="00A03695"/>
    <w:rsid w:val="00A0454C"/>
    <w:rsid w:val="00A06E46"/>
    <w:rsid w:val="00A104A6"/>
    <w:rsid w:val="00A108F5"/>
    <w:rsid w:val="00A132F6"/>
    <w:rsid w:val="00A17F80"/>
    <w:rsid w:val="00A20C03"/>
    <w:rsid w:val="00A20ECB"/>
    <w:rsid w:val="00A2640A"/>
    <w:rsid w:val="00A27EE4"/>
    <w:rsid w:val="00A3234F"/>
    <w:rsid w:val="00A32754"/>
    <w:rsid w:val="00A32BFA"/>
    <w:rsid w:val="00A332A2"/>
    <w:rsid w:val="00A35DBD"/>
    <w:rsid w:val="00A37557"/>
    <w:rsid w:val="00A378D9"/>
    <w:rsid w:val="00A378EC"/>
    <w:rsid w:val="00A37A57"/>
    <w:rsid w:val="00A403FE"/>
    <w:rsid w:val="00A41362"/>
    <w:rsid w:val="00A418D3"/>
    <w:rsid w:val="00A420F9"/>
    <w:rsid w:val="00A42C93"/>
    <w:rsid w:val="00A43406"/>
    <w:rsid w:val="00A44FEC"/>
    <w:rsid w:val="00A45D5B"/>
    <w:rsid w:val="00A45FE8"/>
    <w:rsid w:val="00A4632A"/>
    <w:rsid w:val="00A46CA4"/>
    <w:rsid w:val="00A50B3E"/>
    <w:rsid w:val="00A53033"/>
    <w:rsid w:val="00A53188"/>
    <w:rsid w:val="00A56027"/>
    <w:rsid w:val="00A5661C"/>
    <w:rsid w:val="00A619B7"/>
    <w:rsid w:val="00A62143"/>
    <w:rsid w:val="00A623B2"/>
    <w:rsid w:val="00A62A5F"/>
    <w:rsid w:val="00A62F69"/>
    <w:rsid w:val="00A6711A"/>
    <w:rsid w:val="00A671E5"/>
    <w:rsid w:val="00A67980"/>
    <w:rsid w:val="00A702E1"/>
    <w:rsid w:val="00A70DB3"/>
    <w:rsid w:val="00A70F1F"/>
    <w:rsid w:val="00A710FC"/>
    <w:rsid w:val="00A722D6"/>
    <w:rsid w:val="00A76728"/>
    <w:rsid w:val="00A76D37"/>
    <w:rsid w:val="00A801AF"/>
    <w:rsid w:val="00A82147"/>
    <w:rsid w:val="00A82EA4"/>
    <w:rsid w:val="00A832EB"/>
    <w:rsid w:val="00A84233"/>
    <w:rsid w:val="00A85416"/>
    <w:rsid w:val="00A8546F"/>
    <w:rsid w:val="00A85FE8"/>
    <w:rsid w:val="00A90942"/>
    <w:rsid w:val="00A93E4F"/>
    <w:rsid w:val="00A93F7B"/>
    <w:rsid w:val="00A9423B"/>
    <w:rsid w:val="00AA063B"/>
    <w:rsid w:val="00AA1B1B"/>
    <w:rsid w:val="00AA1DAB"/>
    <w:rsid w:val="00AB1F31"/>
    <w:rsid w:val="00AB2298"/>
    <w:rsid w:val="00AB4655"/>
    <w:rsid w:val="00AB52D2"/>
    <w:rsid w:val="00AB6667"/>
    <w:rsid w:val="00AC149C"/>
    <w:rsid w:val="00AC276F"/>
    <w:rsid w:val="00AC526B"/>
    <w:rsid w:val="00AC6B3F"/>
    <w:rsid w:val="00AD2BD7"/>
    <w:rsid w:val="00AD4102"/>
    <w:rsid w:val="00AD4145"/>
    <w:rsid w:val="00AD63D0"/>
    <w:rsid w:val="00AD75E4"/>
    <w:rsid w:val="00AE044E"/>
    <w:rsid w:val="00AE1A62"/>
    <w:rsid w:val="00AE1C0F"/>
    <w:rsid w:val="00AE4523"/>
    <w:rsid w:val="00AE549F"/>
    <w:rsid w:val="00AE7B0B"/>
    <w:rsid w:val="00AF1698"/>
    <w:rsid w:val="00AF2BBE"/>
    <w:rsid w:val="00AF4F52"/>
    <w:rsid w:val="00AF5C72"/>
    <w:rsid w:val="00AF79DE"/>
    <w:rsid w:val="00B036A4"/>
    <w:rsid w:val="00B06634"/>
    <w:rsid w:val="00B06B55"/>
    <w:rsid w:val="00B11D08"/>
    <w:rsid w:val="00B130E4"/>
    <w:rsid w:val="00B16ED8"/>
    <w:rsid w:val="00B17A15"/>
    <w:rsid w:val="00B22B82"/>
    <w:rsid w:val="00B22CB5"/>
    <w:rsid w:val="00B24C7B"/>
    <w:rsid w:val="00B251B4"/>
    <w:rsid w:val="00B26A11"/>
    <w:rsid w:val="00B27066"/>
    <w:rsid w:val="00B3063E"/>
    <w:rsid w:val="00B30E01"/>
    <w:rsid w:val="00B31454"/>
    <w:rsid w:val="00B33210"/>
    <w:rsid w:val="00B35235"/>
    <w:rsid w:val="00B35983"/>
    <w:rsid w:val="00B36852"/>
    <w:rsid w:val="00B36C93"/>
    <w:rsid w:val="00B37582"/>
    <w:rsid w:val="00B37D36"/>
    <w:rsid w:val="00B4053C"/>
    <w:rsid w:val="00B4077A"/>
    <w:rsid w:val="00B41DFF"/>
    <w:rsid w:val="00B423CA"/>
    <w:rsid w:val="00B424B4"/>
    <w:rsid w:val="00B42D25"/>
    <w:rsid w:val="00B437AB"/>
    <w:rsid w:val="00B458CB"/>
    <w:rsid w:val="00B464FD"/>
    <w:rsid w:val="00B4729C"/>
    <w:rsid w:val="00B5129D"/>
    <w:rsid w:val="00B51B46"/>
    <w:rsid w:val="00B53414"/>
    <w:rsid w:val="00B53CBB"/>
    <w:rsid w:val="00B55AF5"/>
    <w:rsid w:val="00B560A0"/>
    <w:rsid w:val="00B605EA"/>
    <w:rsid w:val="00B61E7D"/>
    <w:rsid w:val="00B62B11"/>
    <w:rsid w:val="00B64A4F"/>
    <w:rsid w:val="00B64FD4"/>
    <w:rsid w:val="00B65C4C"/>
    <w:rsid w:val="00B66B9A"/>
    <w:rsid w:val="00B728BE"/>
    <w:rsid w:val="00B73670"/>
    <w:rsid w:val="00B7772A"/>
    <w:rsid w:val="00B800D5"/>
    <w:rsid w:val="00B802C6"/>
    <w:rsid w:val="00B80844"/>
    <w:rsid w:val="00B81BC3"/>
    <w:rsid w:val="00B81F33"/>
    <w:rsid w:val="00B83256"/>
    <w:rsid w:val="00B858A5"/>
    <w:rsid w:val="00B873A9"/>
    <w:rsid w:val="00B9060D"/>
    <w:rsid w:val="00B923A9"/>
    <w:rsid w:val="00B92554"/>
    <w:rsid w:val="00B934CC"/>
    <w:rsid w:val="00B94BB7"/>
    <w:rsid w:val="00B94FEE"/>
    <w:rsid w:val="00B96FF9"/>
    <w:rsid w:val="00BA3EC6"/>
    <w:rsid w:val="00BA4512"/>
    <w:rsid w:val="00BA577C"/>
    <w:rsid w:val="00BA6ED0"/>
    <w:rsid w:val="00BA77FB"/>
    <w:rsid w:val="00BA7EF5"/>
    <w:rsid w:val="00BB4679"/>
    <w:rsid w:val="00BB5CD6"/>
    <w:rsid w:val="00BB6426"/>
    <w:rsid w:val="00BB6D4E"/>
    <w:rsid w:val="00BB712F"/>
    <w:rsid w:val="00BB743C"/>
    <w:rsid w:val="00BB7F3D"/>
    <w:rsid w:val="00BB7FF2"/>
    <w:rsid w:val="00BC4041"/>
    <w:rsid w:val="00BC5147"/>
    <w:rsid w:val="00BC550D"/>
    <w:rsid w:val="00BC733B"/>
    <w:rsid w:val="00BD07BD"/>
    <w:rsid w:val="00BD100A"/>
    <w:rsid w:val="00BD294F"/>
    <w:rsid w:val="00BD47D6"/>
    <w:rsid w:val="00BD566A"/>
    <w:rsid w:val="00BD6670"/>
    <w:rsid w:val="00BD67AE"/>
    <w:rsid w:val="00BD6823"/>
    <w:rsid w:val="00BD6928"/>
    <w:rsid w:val="00BE1520"/>
    <w:rsid w:val="00BE2065"/>
    <w:rsid w:val="00BE248F"/>
    <w:rsid w:val="00BE493C"/>
    <w:rsid w:val="00BE4E46"/>
    <w:rsid w:val="00BE5491"/>
    <w:rsid w:val="00BE5DF9"/>
    <w:rsid w:val="00BE7856"/>
    <w:rsid w:val="00BF0BF8"/>
    <w:rsid w:val="00BF4406"/>
    <w:rsid w:val="00BF4DFC"/>
    <w:rsid w:val="00BF6C37"/>
    <w:rsid w:val="00BF720C"/>
    <w:rsid w:val="00BF77C7"/>
    <w:rsid w:val="00C01C5D"/>
    <w:rsid w:val="00C01F67"/>
    <w:rsid w:val="00C0310B"/>
    <w:rsid w:val="00C03131"/>
    <w:rsid w:val="00C048AE"/>
    <w:rsid w:val="00C04AEC"/>
    <w:rsid w:val="00C04CA9"/>
    <w:rsid w:val="00C11897"/>
    <w:rsid w:val="00C12334"/>
    <w:rsid w:val="00C14637"/>
    <w:rsid w:val="00C15C73"/>
    <w:rsid w:val="00C20171"/>
    <w:rsid w:val="00C2130C"/>
    <w:rsid w:val="00C21326"/>
    <w:rsid w:val="00C21B42"/>
    <w:rsid w:val="00C21CE0"/>
    <w:rsid w:val="00C223F3"/>
    <w:rsid w:val="00C23BD8"/>
    <w:rsid w:val="00C25C6C"/>
    <w:rsid w:val="00C264B7"/>
    <w:rsid w:val="00C2773E"/>
    <w:rsid w:val="00C30767"/>
    <w:rsid w:val="00C31A6F"/>
    <w:rsid w:val="00C3319D"/>
    <w:rsid w:val="00C3365F"/>
    <w:rsid w:val="00C36E21"/>
    <w:rsid w:val="00C37416"/>
    <w:rsid w:val="00C41350"/>
    <w:rsid w:val="00C433AA"/>
    <w:rsid w:val="00C435CC"/>
    <w:rsid w:val="00C43B37"/>
    <w:rsid w:val="00C44EFB"/>
    <w:rsid w:val="00C50E17"/>
    <w:rsid w:val="00C535DA"/>
    <w:rsid w:val="00C55BA6"/>
    <w:rsid w:val="00C55CB3"/>
    <w:rsid w:val="00C567B5"/>
    <w:rsid w:val="00C617E0"/>
    <w:rsid w:val="00C63410"/>
    <w:rsid w:val="00C64161"/>
    <w:rsid w:val="00C71B56"/>
    <w:rsid w:val="00C73760"/>
    <w:rsid w:val="00C73C83"/>
    <w:rsid w:val="00C809D5"/>
    <w:rsid w:val="00C83438"/>
    <w:rsid w:val="00C83763"/>
    <w:rsid w:val="00C83C8C"/>
    <w:rsid w:val="00C84194"/>
    <w:rsid w:val="00C846FE"/>
    <w:rsid w:val="00C854B9"/>
    <w:rsid w:val="00C85740"/>
    <w:rsid w:val="00C90898"/>
    <w:rsid w:val="00C91477"/>
    <w:rsid w:val="00C9187A"/>
    <w:rsid w:val="00C9191B"/>
    <w:rsid w:val="00C9496D"/>
    <w:rsid w:val="00C956EE"/>
    <w:rsid w:val="00CA00D0"/>
    <w:rsid w:val="00CA019C"/>
    <w:rsid w:val="00CA08E1"/>
    <w:rsid w:val="00CA2BFC"/>
    <w:rsid w:val="00CA4299"/>
    <w:rsid w:val="00CA56A4"/>
    <w:rsid w:val="00CA7153"/>
    <w:rsid w:val="00CB2DD2"/>
    <w:rsid w:val="00CB3CD4"/>
    <w:rsid w:val="00CB5535"/>
    <w:rsid w:val="00CB5767"/>
    <w:rsid w:val="00CB7389"/>
    <w:rsid w:val="00CB7F66"/>
    <w:rsid w:val="00CC091E"/>
    <w:rsid w:val="00CC1E21"/>
    <w:rsid w:val="00CC37BE"/>
    <w:rsid w:val="00CC6AD1"/>
    <w:rsid w:val="00CC75D4"/>
    <w:rsid w:val="00CC7D01"/>
    <w:rsid w:val="00CD0366"/>
    <w:rsid w:val="00CD0506"/>
    <w:rsid w:val="00CD23C5"/>
    <w:rsid w:val="00CD2A06"/>
    <w:rsid w:val="00CD3A43"/>
    <w:rsid w:val="00CD3C23"/>
    <w:rsid w:val="00CD5885"/>
    <w:rsid w:val="00CD6F4F"/>
    <w:rsid w:val="00CD7E7B"/>
    <w:rsid w:val="00CE0143"/>
    <w:rsid w:val="00CE11AA"/>
    <w:rsid w:val="00CE17F8"/>
    <w:rsid w:val="00CE28F4"/>
    <w:rsid w:val="00CE3023"/>
    <w:rsid w:val="00CE3101"/>
    <w:rsid w:val="00CE3960"/>
    <w:rsid w:val="00CE4767"/>
    <w:rsid w:val="00CE5648"/>
    <w:rsid w:val="00CE60F5"/>
    <w:rsid w:val="00CE67C6"/>
    <w:rsid w:val="00CE6C6E"/>
    <w:rsid w:val="00CF042C"/>
    <w:rsid w:val="00CF2C0A"/>
    <w:rsid w:val="00CF3B3C"/>
    <w:rsid w:val="00CF47CE"/>
    <w:rsid w:val="00CF4E18"/>
    <w:rsid w:val="00D00A58"/>
    <w:rsid w:val="00D02BFD"/>
    <w:rsid w:val="00D0359C"/>
    <w:rsid w:val="00D0557E"/>
    <w:rsid w:val="00D06FC4"/>
    <w:rsid w:val="00D1141E"/>
    <w:rsid w:val="00D12010"/>
    <w:rsid w:val="00D123BF"/>
    <w:rsid w:val="00D149BA"/>
    <w:rsid w:val="00D151D0"/>
    <w:rsid w:val="00D15A1F"/>
    <w:rsid w:val="00D16998"/>
    <w:rsid w:val="00D173C7"/>
    <w:rsid w:val="00D20093"/>
    <w:rsid w:val="00D24155"/>
    <w:rsid w:val="00D2757B"/>
    <w:rsid w:val="00D30788"/>
    <w:rsid w:val="00D31DC9"/>
    <w:rsid w:val="00D33EA9"/>
    <w:rsid w:val="00D3482F"/>
    <w:rsid w:val="00D34C9E"/>
    <w:rsid w:val="00D34F98"/>
    <w:rsid w:val="00D359EF"/>
    <w:rsid w:val="00D40543"/>
    <w:rsid w:val="00D40990"/>
    <w:rsid w:val="00D40EF0"/>
    <w:rsid w:val="00D42AA7"/>
    <w:rsid w:val="00D445CD"/>
    <w:rsid w:val="00D45A8C"/>
    <w:rsid w:val="00D47439"/>
    <w:rsid w:val="00D52B27"/>
    <w:rsid w:val="00D52ED9"/>
    <w:rsid w:val="00D53766"/>
    <w:rsid w:val="00D56BDE"/>
    <w:rsid w:val="00D56FFD"/>
    <w:rsid w:val="00D570B1"/>
    <w:rsid w:val="00D57245"/>
    <w:rsid w:val="00D603C1"/>
    <w:rsid w:val="00D60C61"/>
    <w:rsid w:val="00D62835"/>
    <w:rsid w:val="00D63527"/>
    <w:rsid w:val="00D65B88"/>
    <w:rsid w:val="00D676ED"/>
    <w:rsid w:val="00D701EE"/>
    <w:rsid w:val="00D714FC"/>
    <w:rsid w:val="00D72024"/>
    <w:rsid w:val="00D72418"/>
    <w:rsid w:val="00D730FA"/>
    <w:rsid w:val="00D7313E"/>
    <w:rsid w:val="00D748DC"/>
    <w:rsid w:val="00D74E03"/>
    <w:rsid w:val="00D80721"/>
    <w:rsid w:val="00D81685"/>
    <w:rsid w:val="00D83CB6"/>
    <w:rsid w:val="00D85D7F"/>
    <w:rsid w:val="00D8639D"/>
    <w:rsid w:val="00D90B5B"/>
    <w:rsid w:val="00D9340D"/>
    <w:rsid w:val="00D93D00"/>
    <w:rsid w:val="00D97792"/>
    <w:rsid w:val="00DA16D7"/>
    <w:rsid w:val="00DA2A82"/>
    <w:rsid w:val="00DA4266"/>
    <w:rsid w:val="00DA4B4B"/>
    <w:rsid w:val="00DA615E"/>
    <w:rsid w:val="00DB0F62"/>
    <w:rsid w:val="00DB2AF8"/>
    <w:rsid w:val="00DB2DEF"/>
    <w:rsid w:val="00DB56DF"/>
    <w:rsid w:val="00DC04D9"/>
    <w:rsid w:val="00DC4B40"/>
    <w:rsid w:val="00DC4E75"/>
    <w:rsid w:val="00DC52AB"/>
    <w:rsid w:val="00DC59BF"/>
    <w:rsid w:val="00DC6CE2"/>
    <w:rsid w:val="00DD0B02"/>
    <w:rsid w:val="00DD2B47"/>
    <w:rsid w:val="00DD38CB"/>
    <w:rsid w:val="00DD4145"/>
    <w:rsid w:val="00DD521F"/>
    <w:rsid w:val="00DD5635"/>
    <w:rsid w:val="00DE076E"/>
    <w:rsid w:val="00DE1C97"/>
    <w:rsid w:val="00DE248E"/>
    <w:rsid w:val="00DE6CDD"/>
    <w:rsid w:val="00DF3DF0"/>
    <w:rsid w:val="00E00199"/>
    <w:rsid w:val="00E01C89"/>
    <w:rsid w:val="00E03A2F"/>
    <w:rsid w:val="00E06A9F"/>
    <w:rsid w:val="00E14259"/>
    <w:rsid w:val="00E16B0D"/>
    <w:rsid w:val="00E21316"/>
    <w:rsid w:val="00E23F85"/>
    <w:rsid w:val="00E24A9C"/>
    <w:rsid w:val="00E24C26"/>
    <w:rsid w:val="00E2513B"/>
    <w:rsid w:val="00E2524B"/>
    <w:rsid w:val="00E26FBD"/>
    <w:rsid w:val="00E27162"/>
    <w:rsid w:val="00E2748E"/>
    <w:rsid w:val="00E3074E"/>
    <w:rsid w:val="00E3086F"/>
    <w:rsid w:val="00E362C3"/>
    <w:rsid w:val="00E3666C"/>
    <w:rsid w:val="00E3688B"/>
    <w:rsid w:val="00E37955"/>
    <w:rsid w:val="00E37FAF"/>
    <w:rsid w:val="00E4109D"/>
    <w:rsid w:val="00E422DB"/>
    <w:rsid w:val="00E4255B"/>
    <w:rsid w:val="00E4345D"/>
    <w:rsid w:val="00E45DF1"/>
    <w:rsid w:val="00E4707F"/>
    <w:rsid w:val="00E47D2B"/>
    <w:rsid w:val="00E5281F"/>
    <w:rsid w:val="00E52E7A"/>
    <w:rsid w:val="00E53CEA"/>
    <w:rsid w:val="00E54C75"/>
    <w:rsid w:val="00E577B7"/>
    <w:rsid w:val="00E60FDA"/>
    <w:rsid w:val="00E62668"/>
    <w:rsid w:val="00E6280E"/>
    <w:rsid w:val="00E62BB7"/>
    <w:rsid w:val="00E645EB"/>
    <w:rsid w:val="00E657F3"/>
    <w:rsid w:val="00E66EA0"/>
    <w:rsid w:val="00E670AA"/>
    <w:rsid w:val="00E67134"/>
    <w:rsid w:val="00E73AF9"/>
    <w:rsid w:val="00E73EC2"/>
    <w:rsid w:val="00E76EED"/>
    <w:rsid w:val="00E77FAB"/>
    <w:rsid w:val="00E80A3D"/>
    <w:rsid w:val="00E83EC8"/>
    <w:rsid w:val="00E853C6"/>
    <w:rsid w:val="00E86145"/>
    <w:rsid w:val="00E86C4B"/>
    <w:rsid w:val="00E90C61"/>
    <w:rsid w:val="00E91086"/>
    <w:rsid w:val="00E9127E"/>
    <w:rsid w:val="00E94F24"/>
    <w:rsid w:val="00E953D9"/>
    <w:rsid w:val="00E95F8B"/>
    <w:rsid w:val="00EA183E"/>
    <w:rsid w:val="00EA19EA"/>
    <w:rsid w:val="00EA1DF0"/>
    <w:rsid w:val="00EA4C6A"/>
    <w:rsid w:val="00EA6483"/>
    <w:rsid w:val="00EB2E7F"/>
    <w:rsid w:val="00EB44D4"/>
    <w:rsid w:val="00EB4C65"/>
    <w:rsid w:val="00EB717A"/>
    <w:rsid w:val="00EB7D9B"/>
    <w:rsid w:val="00EB7E7E"/>
    <w:rsid w:val="00EC0F6C"/>
    <w:rsid w:val="00EC197A"/>
    <w:rsid w:val="00ED1277"/>
    <w:rsid w:val="00ED23CF"/>
    <w:rsid w:val="00ED2B9A"/>
    <w:rsid w:val="00ED380E"/>
    <w:rsid w:val="00ED39D4"/>
    <w:rsid w:val="00ED46E4"/>
    <w:rsid w:val="00ED5621"/>
    <w:rsid w:val="00ED5823"/>
    <w:rsid w:val="00ED5998"/>
    <w:rsid w:val="00ED7A07"/>
    <w:rsid w:val="00ED7B71"/>
    <w:rsid w:val="00EE16F2"/>
    <w:rsid w:val="00EE19CA"/>
    <w:rsid w:val="00EE2DD1"/>
    <w:rsid w:val="00EE4350"/>
    <w:rsid w:val="00EE45D8"/>
    <w:rsid w:val="00EE6376"/>
    <w:rsid w:val="00EE707A"/>
    <w:rsid w:val="00EF04FC"/>
    <w:rsid w:val="00EF16D8"/>
    <w:rsid w:val="00EF3800"/>
    <w:rsid w:val="00EF4527"/>
    <w:rsid w:val="00EF7051"/>
    <w:rsid w:val="00EF75C0"/>
    <w:rsid w:val="00EF7727"/>
    <w:rsid w:val="00EF7BEC"/>
    <w:rsid w:val="00F01910"/>
    <w:rsid w:val="00F02BA1"/>
    <w:rsid w:val="00F05F3B"/>
    <w:rsid w:val="00F06356"/>
    <w:rsid w:val="00F0744D"/>
    <w:rsid w:val="00F1046B"/>
    <w:rsid w:val="00F115C6"/>
    <w:rsid w:val="00F11CA6"/>
    <w:rsid w:val="00F12B6E"/>
    <w:rsid w:val="00F12D7D"/>
    <w:rsid w:val="00F141A2"/>
    <w:rsid w:val="00F169FE"/>
    <w:rsid w:val="00F16F10"/>
    <w:rsid w:val="00F17BF7"/>
    <w:rsid w:val="00F20331"/>
    <w:rsid w:val="00F21924"/>
    <w:rsid w:val="00F219F4"/>
    <w:rsid w:val="00F21FF9"/>
    <w:rsid w:val="00F222AB"/>
    <w:rsid w:val="00F234EB"/>
    <w:rsid w:val="00F24D8C"/>
    <w:rsid w:val="00F26937"/>
    <w:rsid w:val="00F274D8"/>
    <w:rsid w:val="00F301F8"/>
    <w:rsid w:val="00F32658"/>
    <w:rsid w:val="00F33871"/>
    <w:rsid w:val="00F355F1"/>
    <w:rsid w:val="00F359EA"/>
    <w:rsid w:val="00F35D13"/>
    <w:rsid w:val="00F377ED"/>
    <w:rsid w:val="00F37F69"/>
    <w:rsid w:val="00F41179"/>
    <w:rsid w:val="00F41998"/>
    <w:rsid w:val="00F43E51"/>
    <w:rsid w:val="00F44D78"/>
    <w:rsid w:val="00F47588"/>
    <w:rsid w:val="00F47B94"/>
    <w:rsid w:val="00F50A36"/>
    <w:rsid w:val="00F513BE"/>
    <w:rsid w:val="00F545AA"/>
    <w:rsid w:val="00F552CD"/>
    <w:rsid w:val="00F56003"/>
    <w:rsid w:val="00F56DE4"/>
    <w:rsid w:val="00F57323"/>
    <w:rsid w:val="00F60387"/>
    <w:rsid w:val="00F60D87"/>
    <w:rsid w:val="00F61D56"/>
    <w:rsid w:val="00F64343"/>
    <w:rsid w:val="00F64FE6"/>
    <w:rsid w:val="00F65772"/>
    <w:rsid w:val="00F667AA"/>
    <w:rsid w:val="00F66C54"/>
    <w:rsid w:val="00F716C6"/>
    <w:rsid w:val="00F71D3E"/>
    <w:rsid w:val="00F755D5"/>
    <w:rsid w:val="00F76928"/>
    <w:rsid w:val="00F76F56"/>
    <w:rsid w:val="00F7739D"/>
    <w:rsid w:val="00F8017C"/>
    <w:rsid w:val="00F81DD1"/>
    <w:rsid w:val="00F85665"/>
    <w:rsid w:val="00F85A43"/>
    <w:rsid w:val="00F85F0A"/>
    <w:rsid w:val="00F868A0"/>
    <w:rsid w:val="00F87876"/>
    <w:rsid w:val="00F90EAA"/>
    <w:rsid w:val="00F964BF"/>
    <w:rsid w:val="00F96DE8"/>
    <w:rsid w:val="00FA0C08"/>
    <w:rsid w:val="00FA3064"/>
    <w:rsid w:val="00FA5761"/>
    <w:rsid w:val="00FA5AD1"/>
    <w:rsid w:val="00FA7E4A"/>
    <w:rsid w:val="00FB09F1"/>
    <w:rsid w:val="00FB0B75"/>
    <w:rsid w:val="00FB191C"/>
    <w:rsid w:val="00FB449C"/>
    <w:rsid w:val="00FB49A4"/>
    <w:rsid w:val="00FB4D74"/>
    <w:rsid w:val="00FB7401"/>
    <w:rsid w:val="00FB7933"/>
    <w:rsid w:val="00FC084E"/>
    <w:rsid w:val="00FC4538"/>
    <w:rsid w:val="00FC549F"/>
    <w:rsid w:val="00FD0CFB"/>
    <w:rsid w:val="00FD1E36"/>
    <w:rsid w:val="00FD206C"/>
    <w:rsid w:val="00FD2790"/>
    <w:rsid w:val="00FD3069"/>
    <w:rsid w:val="00FD3561"/>
    <w:rsid w:val="00FD5C01"/>
    <w:rsid w:val="00FD7EF9"/>
    <w:rsid w:val="00FE1CCA"/>
    <w:rsid w:val="00FE231B"/>
    <w:rsid w:val="00FE3D04"/>
    <w:rsid w:val="00FE54E4"/>
    <w:rsid w:val="00FE55C8"/>
    <w:rsid w:val="00FF1FFD"/>
    <w:rsid w:val="00FF2115"/>
    <w:rsid w:val="00FF24B0"/>
    <w:rsid w:val="00FF32B7"/>
    <w:rsid w:val="00FF3BC9"/>
    <w:rsid w:val="00FF3EE5"/>
    <w:rsid w:val="00FF4B05"/>
    <w:rsid w:val="00FF4B86"/>
    <w:rsid w:val="00FF580D"/>
    <w:rsid w:val="00FF5CF3"/>
    <w:rsid w:val="00FF77A9"/>
    <w:rsid w:val="00FF78B5"/>
    <w:rsid w:val="00FF7E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E8A2F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30E4"/>
    <w:pPr>
      <w:spacing w:after="0" w:line="240" w:lineRule="auto"/>
    </w:pPr>
    <w:rPr>
      <w:rFonts w:ascii="Times New Roman" w:eastAsia="Times New Roman" w:hAnsi="Times New Roman" w:cs="Times New Roman"/>
      <w:sz w:val="24"/>
      <w:szCs w:val="24"/>
      <w:lang w:eastAsia="ru-RU"/>
    </w:rPr>
  </w:style>
  <w:style w:type="paragraph" w:styleId="10">
    <w:name w:val="heading 1"/>
    <w:basedOn w:val="a"/>
    <w:next w:val="a"/>
    <w:link w:val="11"/>
    <w:qFormat/>
    <w:rsid w:val="00B130E4"/>
    <w:pPr>
      <w:keepNext/>
      <w:pageBreakBefore/>
      <w:spacing w:before="480" w:after="360"/>
      <w:jc w:val="center"/>
      <w:outlineLvl w:val="0"/>
    </w:pPr>
    <w:rPr>
      <w:b/>
      <w:sz w:val="28"/>
      <w:szCs w:val="48"/>
      <w:lang w:val="x-none"/>
    </w:rPr>
  </w:style>
  <w:style w:type="paragraph" w:styleId="2">
    <w:name w:val="heading 2"/>
    <w:basedOn w:val="a"/>
    <w:next w:val="a"/>
    <w:link w:val="20"/>
    <w:uiPriority w:val="9"/>
    <w:unhideWhenUsed/>
    <w:qFormat/>
    <w:rsid w:val="00EE2DD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10C82"/>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7521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rsid w:val="00B130E4"/>
    <w:rPr>
      <w:rFonts w:ascii="Times New Roman" w:eastAsia="Times New Roman" w:hAnsi="Times New Roman" w:cs="Times New Roman"/>
      <w:b/>
      <w:sz w:val="28"/>
      <w:szCs w:val="48"/>
      <w:lang w:val="x-none" w:eastAsia="ru-RU"/>
    </w:rPr>
  </w:style>
  <w:style w:type="paragraph" w:customStyle="1" w:styleId="12">
    <w:name w:val="1"/>
    <w:basedOn w:val="a"/>
    <w:next w:val="a3"/>
    <w:rsid w:val="00B130E4"/>
    <w:pPr>
      <w:suppressAutoHyphens/>
      <w:spacing w:after="120"/>
      <w:jc w:val="center"/>
    </w:pPr>
    <w:rPr>
      <w:b/>
      <w:szCs w:val="20"/>
      <w:lang w:val="x-none" w:eastAsia="ar-SA"/>
    </w:rPr>
  </w:style>
  <w:style w:type="character" w:customStyle="1" w:styleId="13">
    <w:name w:val="Заголовок Знак1"/>
    <w:link w:val="a4"/>
    <w:rsid w:val="00B130E4"/>
    <w:rPr>
      <w:rFonts w:ascii="Times New Roman" w:eastAsia="Times New Roman" w:hAnsi="Times New Roman" w:cs="Times New Roman"/>
      <w:b/>
      <w:sz w:val="24"/>
      <w:szCs w:val="20"/>
      <w:lang w:eastAsia="ar-SA"/>
    </w:rPr>
  </w:style>
  <w:style w:type="paragraph" w:styleId="a3">
    <w:name w:val="Subtitle"/>
    <w:basedOn w:val="4"/>
    <w:next w:val="a"/>
    <w:link w:val="a5"/>
    <w:uiPriority w:val="11"/>
    <w:qFormat/>
    <w:rsid w:val="00752140"/>
    <w:pPr>
      <w:numPr>
        <w:ilvl w:val="1"/>
      </w:numPr>
      <w:spacing w:before="120" w:after="120"/>
    </w:pPr>
    <w:rPr>
      <w:rFonts w:ascii="Times New Roman" w:eastAsiaTheme="minorEastAsia" w:hAnsi="Times New Roman" w:cstheme="minorBidi"/>
      <w:b/>
      <w:i w:val="0"/>
      <w:color w:val="000000" w:themeColor="text1"/>
      <w:spacing w:val="15"/>
      <w:szCs w:val="22"/>
    </w:rPr>
  </w:style>
  <w:style w:type="character" w:customStyle="1" w:styleId="a5">
    <w:name w:val="Подзаголовок Знак"/>
    <w:basedOn w:val="a0"/>
    <w:link w:val="a3"/>
    <w:uiPriority w:val="11"/>
    <w:rsid w:val="00752140"/>
    <w:rPr>
      <w:rFonts w:ascii="Times New Roman" w:eastAsiaTheme="minorEastAsia" w:hAnsi="Times New Roman"/>
      <w:b/>
      <w:iCs/>
      <w:color w:val="000000" w:themeColor="text1"/>
      <w:spacing w:val="15"/>
      <w:sz w:val="24"/>
      <w:lang w:eastAsia="ru-RU"/>
    </w:rPr>
  </w:style>
  <w:style w:type="paragraph" w:styleId="a4">
    <w:name w:val="Title"/>
    <w:basedOn w:val="a"/>
    <w:next w:val="a"/>
    <w:link w:val="13"/>
    <w:qFormat/>
    <w:rsid w:val="00B130E4"/>
    <w:pPr>
      <w:contextualSpacing/>
    </w:pPr>
    <w:rPr>
      <w:b/>
      <w:szCs w:val="20"/>
      <w:lang w:eastAsia="ar-SA"/>
    </w:rPr>
  </w:style>
  <w:style w:type="character" w:customStyle="1" w:styleId="a6">
    <w:name w:val="Заголовок Знак"/>
    <w:basedOn w:val="a0"/>
    <w:rsid w:val="00B130E4"/>
    <w:rPr>
      <w:rFonts w:asciiTheme="majorHAnsi" w:eastAsiaTheme="majorEastAsia" w:hAnsiTheme="majorHAnsi" w:cstheme="majorBidi"/>
      <w:spacing w:val="-10"/>
      <w:kern w:val="28"/>
      <w:sz w:val="56"/>
      <w:szCs w:val="56"/>
      <w:lang w:eastAsia="ru-RU"/>
    </w:rPr>
  </w:style>
  <w:style w:type="character" w:styleId="a7">
    <w:name w:val="Emphasis"/>
    <w:basedOn w:val="a0"/>
    <w:uiPriority w:val="20"/>
    <w:qFormat/>
    <w:rsid w:val="00D7313E"/>
    <w:rPr>
      <w:i/>
      <w:iCs/>
    </w:rPr>
  </w:style>
  <w:style w:type="character" w:customStyle="1" w:styleId="20">
    <w:name w:val="Заголовок 2 Знак"/>
    <w:basedOn w:val="a0"/>
    <w:link w:val="2"/>
    <w:uiPriority w:val="9"/>
    <w:rsid w:val="00EE2DD1"/>
    <w:rPr>
      <w:rFonts w:asciiTheme="majorHAnsi" w:eastAsiaTheme="majorEastAsia" w:hAnsiTheme="majorHAnsi" w:cstheme="majorBidi"/>
      <w:color w:val="2F5496" w:themeColor="accent1" w:themeShade="BF"/>
      <w:sz w:val="26"/>
      <w:szCs w:val="26"/>
      <w:lang w:eastAsia="ru-RU"/>
    </w:rPr>
  </w:style>
  <w:style w:type="paragraph" w:styleId="21">
    <w:name w:val="toc 2"/>
    <w:basedOn w:val="a"/>
    <w:next w:val="a"/>
    <w:autoRedefine/>
    <w:uiPriority w:val="39"/>
    <w:unhideWhenUsed/>
    <w:rsid w:val="000503AD"/>
    <w:pPr>
      <w:tabs>
        <w:tab w:val="left" w:pos="880"/>
        <w:tab w:val="right" w:leader="dot" w:pos="9628"/>
      </w:tabs>
      <w:spacing w:after="100"/>
      <w:ind w:left="240"/>
    </w:pPr>
    <w:rPr>
      <w:b/>
      <w:bCs/>
      <w:noProof/>
    </w:rPr>
  </w:style>
  <w:style w:type="character" w:styleId="a8">
    <w:name w:val="Hyperlink"/>
    <w:basedOn w:val="a0"/>
    <w:uiPriority w:val="99"/>
    <w:unhideWhenUsed/>
    <w:rsid w:val="00EE2DD1"/>
    <w:rPr>
      <w:color w:val="0563C1" w:themeColor="hyperlink"/>
      <w:u w:val="single"/>
    </w:rPr>
  </w:style>
  <w:style w:type="paragraph" w:styleId="a9">
    <w:name w:val="TOC Heading"/>
    <w:basedOn w:val="10"/>
    <w:next w:val="a"/>
    <w:uiPriority w:val="39"/>
    <w:unhideWhenUsed/>
    <w:qFormat/>
    <w:rsid w:val="00EE2DD1"/>
    <w:pPr>
      <w:keepLines/>
      <w:pageBreakBefore w:val="0"/>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ru-RU"/>
    </w:rPr>
  </w:style>
  <w:style w:type="paragraph" w:styleId="aa">
    <w:name w:val="header"/>
    <w:basedOn w:val="a"/>
    <w:link w:val="ab"/>
    <w:uiPriority w:val="99"/>
    <w:unhideWhenUsed/>
    <w:rsid w:val="00EE2DD1"/>
    <w:pPr>
      <w:tabs>
        <w:tab w:val="center" w:pos="4677"/>
        <w:tab w:val="right" w:pos="9355"/>
      </w:tabs>
    </w:pPr>
  </w:style>
  <w:style w:type="character" w:customStyle="1" w:styleId="ab">
    <w:name w:val="Верхний колонтитул Знак"/>
    <w:basedOn w:val="a0"/>
    <w:link w:val="aa"/>
    <w:uiPriority w:val="99"/>
    <w:rsid w:val="00EE2DD1"/>
    <w:rPr>
      <w:rFonts w:ascii="Times New Roman" w:eastAsia="Times New Roman" w:hAnsi="Times New Roman" w:cs="Times New Roman"/>
      <w:sz w:val="24"/>
      <w:szCs w:val="24"/>
      <w:lang w:eastAsia="ru-RU"/>
    </w:rPr>
  </w:style>
  <w:style w:type="paragraph" w:styleId="ac">
    <w:name w:val="footer"/>
    <w:basedOn w:val="a"/>
    <w:link w:val="ad"/>
    <w:uiPriority w:val="99"/>
    <w:unhideWhenUsed/>
    <w:rsid w:val="00EE2DD1"/>
    <w:pPr>
      <w:tabs>
        <w:tab w:val="center" w:pos="4677"/>
        <w:tab w:val="right" w:pos="9355"/>
      </w:tabs>
    </w:pPr>
  </w:style>
  <w:style w:type="character" w:customStyle="1" w:styleId="ad">
    <w:name w:val="Нижний колонтитул Знак"/>
    <w:basedOn w:val="a0"/>
    <w:link w:val="ac"/>
    <w:uiPriority w:val="99"/>
    <w:rsid w:val="00EE2DD1"/>
    <w:rPr>
      <w:rFonts w:ascii="Times New Roman" w:eastAsia="Times New Roman" w:hAnsi="Times New Roman" w:cs="Times New Roman"/>
      <w:sz w:val="24"/>
      <w:szCs w:val="24"/>
      <w:lang w:eastAsia="ru-RU"/>
    </w:rPr>
  </w:style>
  <w:style w:type="paragraph" w:customStyle="1" w:styleId="O">
    <w:name w:val="Мой_Oбычный"/>
    <w:basedOn w:val="a"/>
    <w:qFormat/>
    <w:rsid w:val="00210C82"/>
    <w:pPr>
      <w:spacing w:line="360" w:lineRule="auto"/>
      <w:ind w:firstLine="709"/>
      <w:jc w:val="both"/>
    </w:pPr>
    <w:rPr>
      <w:color w:val="0D0D0D" w:themeColor="text1" w:themeTint="F2"/>
    </w:rPr>
  </w:style>
  <w:style w:type="paragraph" w:customStyle="1" w:styleId="14">
    <w:name w:val="Мой_Заголовок_1"/>
    <w:basedOn w:val="10"/>
    <w:next w:val="O"/>
    <w:qFormat/>
    <w:rsid w:val="00545216"/>
    <w:pPr>
      <w:keepNext w:val="0"/>
      <w:spacing w:before="0" w:after="480" w:line="360" w:lineRule="auto"/>
      <w:jc w:val="both"/>
    </w:pPr>
    <w:rPr>
      <w:sz w:val="32"/>
      <w:szCs w:val="28"/>
    </w:rPr>
  </w:style>
  <w:style w:type="paragraph" w:customStyle="1" w:styleId="22">
    <w:name w:val="Мой_Заголовок_2"/>
    <w:basedOn w:val="2"/>
    <w:next w:val="O"/>
    <w:qFormat/>
    <w:rsid w:val="00210C82"/>
    <w:pPr>
      <w:spacing w:before="480" w:after="240" w:line="360" w:lineRule="auto"/>
      <w:jc w:val="both"/>
    </w:pPr>
    <w:rPr>
      <w:rFonts w:ascii="Times New Roman" w:hAnsi="Times New Roman"/>
      <w:color w:val="171717" w:themeColor="background2" w:themeShade="1A"/>
      <w:sz w:val="28"/>
    </w:rPr>
  </w:style>
  <w:style w:type="paragraph" w:customStyle="1" w:styleId="31">
    <w:name w:val="Мой_Заголовок_3"/>
    <w:basedOn w:val="3"/>
    <w:next w:val="a"/>
    <w:qFormat/>
    <w:rsid w:val="00210C82"/>
    <w:pPr>
      <w:spacing w:before="480" w:after="240" w:line="360" w:lineRule="auto"/>
      <w:jc w:val="both"/>
    </w:pPr>
    <w:rPr>
      <w:rFonts w:ascii="Times New Roman" w:hAnsi="Times New Roman"/>
      <w:b/>
      <w:color w:val="0D0D0D" w:themeColor="text1" w:themeTint="F2"/>
    </w:rPr>
  </w:style>
  <w:style w:type="character" w:customStyle="1" w:styleId="30">
    <w:name w:val="Заголовок 3 Знак"/>
    <w:basedOn w:val="a0"/>
    <w:link w:val="3"/>
    <w:uiPriority w:val="9"/>
    <w:semiHidden/>
    <w:rsid w:val="00210C82"/>
    <w:rPr>
      <w:rFonts w:asciiTheme="majorHAnsi" w:eastAsiaTheme="majorEastAsia" w:hAnsiTheme="majorHAnsi" w:cstheme="majorBidi"/>
      <w:color w:val="1F3763" w:themeColor="accent1" w:themeShade="7F"/>
      <w:sz w:val="24"/>
      <w:szCs w:val="24"/>
      <w:lang w:eastAsia="ru-RU"/>
    </w:rPr>
  </w:style>
  <w:style w:type="paragraph" w:styleId="ae">
    <w:name w:val="No Spacing"/>
    <w:aliases w:val="Обычный текст"/>
    <w:basedOn w:val="a"/>
    <w:link w:val="af"/>
    <w:uiPriority w:val="1"/>
    <w:qFormat/>
    <w:rsid w:val="00F85665"/>
    <w:pPr>
      <w:spacing w:line="360" w:lineRule="auto"/>
      <w:ind w:firstLine="709"/>
      <w:jc w:val="both"/>
    </w:pPr>
    <w:rPr>
      <w:color w:val="262626" w:themeColor="text1" w:themeTint="D9"/>
    </w:rPr>
  </w:style>
  <w:style w:type="character" w:customStyle="1" w:styleId="af">
    <w:name w:val="Без интервала Знак"/>
    <w:aliases w:val="Обычный текст Знак"/>
    <w:basedOn w:val="a0"/>
    <w:link w:val="ae"/>
    <w:uiPriority w:val="1"/>
    <w:rsid w:val="00F85665"/>
    <w:rPr>
      <w:rFonts w:ascii="Times New Roman" w:eastAsia="Times New Roman" w:hAnsi="Times New Roman" w:cs="Times New Roman"/>
      <w:color w:val="262626" w:themeColor="text1" w:themeTint="D9"/>
      <w:sz w:val="24"/>
      <w:szCs w:val="24"/>
      <w:lang w:eastAsia="ru-RU"/>
    </w:rPr>
  </w:style>
  <w:style w:type="character" w:customStyle="1" w:styleId="tlid-translation">
    <w:name w:val="tlid-translation"/>
    <w:basedOn w:val="a0"/>
    <w:rsid w:val="00F85665"/>
  </w:style>
  <w:style w:type="character" w:styleId="af0">
    <w:name w:val="Strong"/>
    <w:basedOn w:val="a0"/>
    <w:uiPriority w:val="22"/>
    <w:qFormat/>
    <w:rsid w:val="00AA1B1B"/>
    <w:rPr>
      <w:b/>
      <w:bCs/>
    </w:rPr>
  </w:style>
  <w:style w:type="paragraph" w:styleId="15">
    <w:name w:val="toc 1"/>
    <w:basedOn w:val="a"/>
    <w:next w:val="a"/>
    <w:autoRedefine/>
    <w:uiPriority w:val="39"/>
    <w:unhideWhenUsed/>
    <w:rsid w:val="00D00A58"/>
    <w:pPr>
      <w:tabs>
        <w:tab w:val="left" w:pos="480"/>
        <w:tab w:val="right" w:leader="dot" w:pos="9628"/>
      </w:tabs>
      <w:spacing w:after="100"/>
    </w:pPr>
    <w:rPr>
      <w:noProof/>
    </w:rPr>
  </w:style>
  <w:style w:type="paragraph" w:styleId="af1">
    <w:name w:val="Normal (Web)"/>
    <w:basedOn w:val="a"/>
    <w:uiPriority w:val="99"/>
    <w:unhideWhenUsed/>
    <w:rsid w:val="004A5C83"/>
    <w:pPr>
      <w:spacing w:before="100" w:beforeAutospacing="1" w:after="100" w:afterAutospacing="1"/>
    </w:pPr>
  </w:style>
  <w:style w:type="character" w:customStyle="1" w:styleId="apple-tab-span">
    <w:name w:val="apple-tab-span"/>
    <w:basedOn w:val="a0"/>
    <w:rsid w:val="004A5C83"/>
  </w:style>
  <w:style w:type="character" w:customStyle="1" w:styleId="af2">
    <w:name w:val="Стиль для абзацев Знак"/>
    <w:link w:val="af3"/>
    <w:locked/>
    <w:rsid w:val="004926E2"/>
    <w:rPr>
      <w:rFonts w:ascii="Times New Roman" w:eastAsia="Times New Roman" w:hAnsi="Times New Roman" w:cs="Times New Roman"/>
      <w:sz w:val="28"/>
      <w:szCs w:val="24"/>
      <w:lang w:val="x-none" w:eastAsia="ru-RU"/>
    </w:rPr>
  </w:style>
  <w:style w:type="paragraph" w:customStyle="1" w:styleId="af3">
    <w:name w:val="Стиль для абзацев"/>
    <w:basedOn w:val="a"/>
    <w:link w:val="af2"/>
    <w:rsid w:val="004926E2"/>
    <w:pPr>
      <w:ind w:firstLine="567"/>
      <w:jc w:val="both"/>
    </w:pPr>
    <w:rPr>
      <w:sz w:val="28"/>
      <w:lang w:val="x-none"/>
    </w:rPr>
  </w:style>
  <w:style w:type="paragraph" w:styleId="32">
    <w:name w:val="toc 3"/>
    <w:basedOn w:val="a"/>
    <w:next w:val="a"/>
    <w:autoRedefine/>
    <w:uiPriority w:val="39"/>
    <w:unhideWhenUsed/>
    <w:rsid w:val="00326E95"/>
    <w:pPr>
      <w:tabs>
        <w:tab w:val="left" w:pos="1320"/>
        <w:tab w:val="right" w:leader="dot" w:pos="9628"/>
      </w:tabs>
      <w:spacing w:after="100"/>
      <w:ind w:left="480"/>
    </w:pPr>
  </w:style>
  <w:style w:type="paragraph" w:styleId="af4">
    <w:name w:val="caption"/>
    <w:basedOn w:val="a"/>
    <w:next w:val="a"/>
    <w:uiPriority w:val="35"/>
    <w:unhideWhenUsed/>
    <w:qFormat/>
    <w:rsid w:val="004910F9"/>
    <w:pPr>
      <w:spacing w:after="200"/>
    </w:pPr>
    <w:rPr>
      <w:i/>
      <w:iCs/>
      <w:color w:val="44546A" w:themeColor="text2"/>
      <w:sz w:val="18"/>
      <w:szCs w:val="18"/>
    </w:rPr>
  </w:style>
  <w:style w:type="paragraph" w:styleId="af5">
    <w:name w:val="List Paragraph"/>
    <w:basedOn w:val="a"/>
    <w:uiPriority w:val="34"/>
    <w:qFormat/>
    <w:rsid w:val="00942C42"/>
    <w:pPr>
      <w:ind w:left="720"/>
      <w:contextualSpacing/>
    </w:pPr>
  </w:style>
  <w:style w:type="character" w:styleId="HTML">
    <w:name w:val="HTML Code"/>
    <w:basedOn w:val="a0"/>
    <w:uiPriority w:val="99"/>
    <w:semiHidden/>
    <w:unhideWhenUsed/>
    <w:rsid w:val="00E577B7"/>
    <w:rPr>
      <w:rFonts w:ascii="Courier New" w:eastAsia="Times New Roman" w:hAnsi="Courier New" w:cs="Courier New" w:hint="default"/>
      <w:sz w:val="20"/>
      <w:szCs w:val="20"/>
    </w:rPr>
  </w:style>
  <w:style w:type="table" w:styleId="af6">
    <w:name w:val="Table Grid"/>
    <w:basedOn w:val="a1"/>
    <w:rsid w:val="000F0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0">
    <w:name w:val="HTML Cite"/>
    <w:basedOn w:val="a0"/>
    <w:uiPriority w:val="99"/>
    <w:semiHidden/>
    <w:unhideWhenUsed/>
    <w:rsid w:val="00AF79DE"/>
    <w:rPr>
      <w:i/>
      <w:iCs/>
    </w:rPr>
  </w:style>
  <w:style w:type="character" w:styleId="af7">
    <w:name w:val="Placeholder Text"/>
    <w:basedOn w:val="a0"/>
    <w:uiPriority w:val="99"/>
    <w:semiHidden/>
    <w:rsid w:val="008B6022"/>
    <w:rPr>
      <w:color w:val="808080"/>
    </w:rPr>
  </w:style>
  <w:style w:type="paragraph" w:styleId="HTML1">
    <w:name w:val="HTML Preformatted"/>
    <w:basedOn w:val="a"/>
    <w:link w:val="HTML2"/>
    <w:uiPriority w:val="99"/>
    <w:unhideWhenUsed/>
    <w:rsid w:val="001D55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2">
    <w:name w:val="Стандартный HTML Знак"/>
    <w:basedOn w:val="a0"/>
    <w:link w:val="HTML1"/>
    <w:uiPriority w:val="99"/>
    <w:rsid w:val="001D551A"/>
    <w:rPr>
      <w:rFonts w:ascii="Courier New" w:eastAsia="Times New Roman" w:hAnsi="Courier New" w:cs="Courier New"/>
      <w:sz w:val="20"/>
      <w:szCs w:val="20"/>
      <w:lang w:eastAsia="ru-RU"/>
    </w:rPr>
  </w:style>
  <w:style w:type="character" w:customStyle="1" w:styleId="16">
    <w:name w:val="Неразрешенное упоминание1"/>
    <w:basedOn w:val="a0"/>
    <w:uiPriority w:val="99"/>
    <w:semiHidden/>
    <w:unhideWhenUsed/>
    <w:rsid w:val="001D551A"/>
    <w:rPr>
      <w:color w:val="605E5C"/>
      <w:shd w:val="clear" w:color="auto" w:fill="E1DFDD"/>
    </w:rPr>
  </w:style>
  <w:style w:type="table" w:styleId="17">
    <w:name w:val="Plain Table 1"/>
    <w:basedOn w:val="a1"/>
    <w:uiPriority w:val="41"/>
    <w:rsid w:val="003B5A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8">
    <w:name w:val="annotation reference"/>
    <w:basedOn w:val="a0"/>
    <w:uiPriority w:val="99"/>
    <w:semiHidden/>
    <w:unhideWhenUsed/>
    <w:rsid w:val="00E37FAF"/>
    <w:rPr>
      <w:sz w:val="16"/>
      <w:szCs w:val="16"/>
    </w:rPr>
  </w:style>
  <w:style w:type="paragraph" w:styleId="af9">
    <w:name w:val="annotation text"/>
    <w:basedOn w:val="a"/>
    <w:link w:val="afa"/>
    <w:uiPriority w:val="99"/>
    <w:semiHidden/>
    <w:unhideWhenUsed/>
    <w:rsid w:val="00E37FAF"/>
    <w:rPr>
      <w:sz w:val="20"/>
      <w:szCs w:val="20"/>
    </w:rPr>
  </w:style>
  <w:style w:type="character" w:customStyle="1" w:styleId="afa">
    <w:name w:val="Текст примечания Знак"/>
    <w:basedOn w:val="a0"/>
    <w:link w:val="af9"/>
    <w:uiPriority w:val="99"/>
    <w:semiHidden/>
    <w:rsid w:val="00E37FAF"/>
    <w:rPr>
      <w:rFonts w:ascii="Times New Roman" w:eastAsia="Times New Roman" w:hAnsi="Times New Roman" w:cs="Times New Roman"/>
      <w:sz w:val="20"/>
      <w:szCs w:val="20"/>
      <w:lang w:eastAsia="ru-RU"/>
    </w:rPr>
  </w:style>
  <w:style w:type="paragraph" w:styleId="afb">
    <w:name w:val="annotation subject"/>
    <w:basedOn w:val="af9"/>
    <w:next w:val="af9"/>
    <w:link w:val="afc"/>
    <w:uiPriority w:val="99"/>
    <w:semiHidden/>
    <w:unhideWhenUsed/>
    <w:rsid w:val="00E37FAF"/>
    <w:rPr>
      <w:b/>
      <w:bCs/>
    </w:rPr>
  </w:style>
  <w:style w:type="character" w:customStyle="1" w:styleId="afc">
    <w:name w:val="Тема примечания Знак"/>
    <w:basedOn w:val="afa"/>
    <w:link w:val="afb"/>
    <w:uiPriority w:val="99"/>
    <w:semiHidden/>
    <w:rsid w:val="00E37FAF"/>
    <w:rPr>
      <w:rFonts w:ascii="Times New Roman" w:eastAsia="Times New Roman" w:hAnsi="Times New Roman" w:cs="Times New Roman"/>
      <w:b/>
      <w:bCs/>
      <w:sz w:val="20"/>
      <w:szCs w:val="20"/>
      <w:lang w:eastAsia="ru-RU"/>
    </w:rPr>
  </w:style>
  <w:style w:type="paragraph" w:styleId="afd">
    <w:name w:val="Balloon Text"/>
    <w:basedOn w:val="a"/>
    <w:link w:val="afe"/>
    <w:uiPriority w:val="99"/>
    <w:semiHidden/>
    <w:unhideWhenUsed/>
    <w:rsid w:val="00E37FAF"/>
    <w:rPr>
      <w:rFonts w:ascii="Segoe UI" w:hAnsi="Segoe UI" w:cs="Segoe UI"/>
      <w:sz w:val="18"/>
      <w:szCs w:val="18"/>
    </w:rPr>
  </w:style>
  <w:style w:type="character" w:customStyle="1" w:styleId="afe">
    <w:name w:val="Текст выноски Знак"/>
    <w:basedOn w:val="a0"/>
    <w:link w:val="afd"/>
    <w:uiPriority w:val="99"/>
    <w:semiHidden/>
    <w:rsid w:val="00E37FAF"/>
    <w:rPr>
      <w:rFonts w:ascii="Segoe UI" w:eastAsia="Times New Roman" w:hAnsi="Segoe UI" w:cs="Segoe UI"/>
      <w:sz w:val="18"/>
      <w:szCs w:val="18"/>
      <w:lang w:eastAsia="ru-RU"/>
    </w:rPr>
  </w:style>
  <w:style w:type="paragraph" w:customStyle="1" w:styleId="1">
    <w:name w:val="Стиль1"/>
    <w:basedOn w:val="31"/>
    <w:link w:val="18"/>
    <w:qFormat/>
    <w:rsid w:val="00892064"/>
    <w:pPr>
      <w:numPr>
        <w:ilvl w:val="3"/>
        <w:numId w:val="15"/>
      </w:numPr>
    </w:pPr>
  </w:style>
  <w:style w:type="character" w:customStyle="1" w:styleId="40">
    <w:name w:val="Заголовок 4 Знак"/>
    <w:basedOn w:val="a0"/>
    <w:link w:val="4"/>
    <w:uiPriority w:val="9"/>
    <w:semiHidden/>
    <w:rsid w:val="00752140"/>
    <w:rPr>
      <w:rFonts w:asciiTheme="majorHAnsi" w:eastAsiaTheme="majorEastAsia" w:hAnsiTheme="majorHAnsi" w:cstheme="majorBidi"/>
      <w:i/>
      <w:iCs/>
      <w:color w:val="2F5496" w:themeColor="accent1" w:themeShade="BF"/>
      <w:sz w:val="24"/>
      <w:szCs w:val="24"/>
      <w:lang w:eastAsia="ru-RU"/>
    </w:rPr>
  </w:style>
  <w:style w:type="paragraph" w:styleId="41">
    <w:name w:val="toc 4"/>
    <w:basedOn w:val="a"/>
    <w:next w:val="a"/>
    <w:link w:val="42"/>
    <w:autoRedefine/>
    <w:uiPriority w:val="39"/>
    <w:semiHidden/>
    <w:unhideWhenUsed/>
    <w:rsid w:val="00892064"/>
    <w:pPr>
      <w:spacing w:after="100"/>
      <w:ind w:left="720"/>
    </w:pPr>
  </w:style>
  <w:style w:type="character" w:customStyle="1" w:styleId="42">
    <w:name w:val="Оглавление 4 Знак"/>
    <w:basedOn w:val="a0"/>
    <w:link w:val="41"/>
    <w:uiPriority w:val="39"/>
    <w:semiHidden/>
    <w:rsid w:val="00892064"/>
    <w:rPr>
      <w:rFonts w:ascii="Times New Roman" w:eastAsia="Times New Roman" w:hAnsi="Times New Roman" w:cs="Times New Roman"/>
      <w:sz w:val="24"/>
      <w:szCs w:val="24"/>
      <w:lang w:eastAsia="ru-RU"/>
    </w:rPr>
  </w:style>
  <w:style w:type="character" w:customStyle="1" w:styleId="18">
    <w:name w:val="Стиль1 Знак"/>
    <w:basedOn w:val="42"/>
    <w:link w:val="1"/>
    <w:rsid w:val="00892064"/>
    <w:rPr>
      <w:rFonts w:ascii="Times New Roman" w:eastAsiaTheme="majorEastAsia" w:hAnsi="Times New Roman" w:cstheme="majorBidi"/>
      <w:b/>
      <w:color w:val="0D0D0D" w:themeColor="text1" w:themeTint="F2"/>
      <w:sz w:val="24"/>
      <w:szCs w:val="24"/>
      <w:lang w:eastAsia="ru-RU"/>
    </w:rPr>
  </w:style>
  <w:style w:type="paragraph" w:customStyle="1" w:styleId="tablecopy">
    <w:name w:val="table copy"/>
    <w:rsid w:val="00057CBA"/>
    <w:pPr>
      <w:spacing w:after="0" w:line="240" w:lineRule="auto"/>
      <w:jc w:val="both"/>
    </w:pPr>
    <w:rPr>
      <w:rFonts w:ascii="Times New Roman" w:eastAsia="SimSun" w:hAnsi="Times New Roman" w:cs="Times New Roman"/>
      <w:noProof/>
      <w:sz w:val="16"/>
      <w:szCs w:val="16"/>
      <w:lang w:val="en-US"/>
    </w:rPr>
  </w:style>
  <w:style w:type="character" w:customStyle="1" w:styleId="math">
    <w:name w:val="math"/>
    <w:basedOn w:val="a0"/>
    <w:rsid w:val="00B464FD"/>
  </w:style>
  <w:style w:type="paragraph" w:customStyle="1" w:styleId="msonormal0">
    <w:name w:val="msonormal"/>
    <w:basedOn w:val="a"/>
    <w:rsid w:val="003D21D8"/>
    <w:pPr>
      <w:spacing w:before="100" w:beforeAutospacing="1" w:after="100" w:afterAutospacing="1"/>
    </w:pPr>
  </w:style>
  <w:style w:type="paragraph" w:customStyle="1" w:styleId="alt1">
    <w:name w:val="alt1"/>
    <w:basedOn w:val="a"/>
    <w:rsid w:val="003D21D8"/>
    <w:pPr>
      <w:spacing w:before="100" w:beforeAutospacing="1" w:after="100" w:afterAutospacing="1"/>
    </w:pPr>
  </w:style>
  <w:style w:type="paragraph" w:customStyle="1" w:styleId="alt2">
    <w:name w:val="alt2"/>
    <w:basedOn w:val="a"/>
    <w:rsid w:val="003D21D8"/>
    <w:pPr>
      <w:spacing w:before="100" w:beforeAutospacing="1" w:after="100" w:afterAutospacing="1"/>
    </w:pPr>
  </w:style>
  <w:style w:type="paragraph" w:customStyle="1" w:styleId="Default">
    <w:name w:val="Default"/>
    <w:rsid w:val="007841A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pre">
    <w:name w:val="pre"/>
    <w:basedOn w:val="a0"/>
    <w:rsid w:val="008E4A01"/>
  </w:style>
  <w:style w:type="paragraph" w:styleId="aff">
    <w:name w:val="Revision"/>
    <w:hidden/>
    <w:uiPriority w:val="99"/>
    <w:semiHidden/>
    <w:rsid w:val="0089506E"/>
    <w:pPr>
      <w:spacing w:after="0"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5682">
      <w:bodyDiv w:val="1"/>
      <w:marLeft w:val="0"/>
      <w:marRight w:val="0"/>
      <w:marTop w:val="0"/>
      <w:marBottom w:val="0"/>
      <w:divBdr>
        <w:top w:val="none" w:sz="0" w:space="0" w:color="auto"/>
        <w:left w:val="none" w:sz="0" w:space="0" w:color="auto"/>
        <w:bottom w:val="none" w:sz="0" w:space="0" w:color="auto"/>
        <w:right w:val="none" w:sz="0" w:space="0" w:color="auto"/>
      </w:divBdr>
    </w:div>
    <w:div w:id="36857216">
      <w:bodyDiv w:val="1"/>
      <w:marLeft w:val="0"/>
      <w:marRight w:val="0"/>
      <w:marTop w:val="0"/>
      <w:marBottom w:val="0"/>
      <w:divBdr>
        <w:top w:val="none" w:sz="0" w:space="0" w:color="auto"/>
        <w:left w:val="none" w:sz="0" w:space="0" w:color="auto"/>
        <w:bottom w:val="none" w:sz="0" w:space="0" w:color="auto"/>
        <w:right w:val="none" w:sz="0" w:space="0" w:color="auto"/>
      </w:divBdr>
    </w:div>
    <w:div w:id="40595864">
      <w:bodyDiv w:val="1"/>
      <w:marLeft w:val="0"/>
      <w:marRight w:val="0"/>
      <w:marTop w:val="0"/>
      <w:marBottom w:val="0"/>
      <w:divBdr>
        <w:top w:val="none" w:sz="0" w:space="0" w:color="auto"/>
        <w:left w:val="none" w:sz="0" w:space="0" w:color="auto"/>
        <w:bottom w:val="none" w:sz="0" w:space="0" w:color="auto"/>
        <w:right w:val="none" w:sz="0" w:space="0" w:color="auto"/>
      </w:divBdr>
    </w:div>
    <w:div w:id="67310912">
      <w:bodyDiv w:val="1"/>
      <w:marLeft w:val="0"/>
      <w:marRight w:val="0"/>
      <w:marTop w:val="0"/>
      <w:marBottom w:val="0"/>
      <w:divBdr>
        <w:top w:val="none" w:sz="0" w:space="0" w:color="auto"/>
        <w:left w:val="none" w:sz="0" w:space="0" w:color="auto"/>
        <w:bottom w:val="none" w:sz="0" w:space="0" w:color="auto"/>
        <w:right w:val="none" w:sz="0" w:space="0" w:color="auto"/>
      </w:divBdr>
    </w:div>
    <w:div w:id="77363900">
      <w:bodyDiv w:val="1"/>
      <w:marLeft w:val="0"/>
      <w:marRight w:val="0"/>
      <w:marTop w:val="0"/>
      <w:marBottom w:val="0"/>
      <w:divBdr>
        <w:top w:val="none" w:sz="0" w:space="0" w:color="auto"/>
        <w:left w:val="none" w:sz="0" w:space="0" w:color="auto"/>
        <w:bottom w:val="none" w:sz="0" w:space="0" w:color="auto"/>
        <w:right w:val="none" w:sz="0" w:space="0" w:color="auto"/>
      </w:divBdr>
    </w:div>
    <w:div w:id="120072966">
      <w:bodyDiv w:val="1"/>
      <w:marLeft w:val="0"/>
      <w:marRight w:val="0"/>
      <w:marTop w:val="0"/>
      <w:marBottom w:val="0"/>
      <w:divBdr>
        <w:top w:val="none" w:sz="0" w:space="0" w:color="auto"/>
        <w:left w:val="none" w:sz="0" w:space="0" w:color="auto"/>
        <w:bottom w:val="none" w:sz="0" w:space="0" w:color="auto"/>
        <w:right w:val="none" w:sz="0" w:space="0" w:color="auto"/>
      </w:divBdr>
    </w:div>
    <w:div w:id="120265349">
      <w:bodyDiv w:val="1"/>
      <w:marLeft w:val="0"/>
      <w:marRight w:val="0"/>
      <w:marTop w:val="0"/>
      <w:marBottom w:val="0"/>
      <w:divBdr>
        <w:top w:val="none" w:sz="0" w:space="0" w:color="auto"/>
        <w:left w:val="none" w:sz="0" w:space="0" w:color="auto"/>
        <w:bottom w:val="none" w:sz="0" w:space="0" w:color="auto"/>
        <w:right w:val="none" w:sz="0" w:space="0" w:color="auto"/>
      </w:divBdr>
    </w:div>
    <w:div w:id="216086780">
      <w:bodyDiv w:val="1"/>
      <w:marLeft w:val="0"/>
      <w:marRight w:val="0"/>
      <w:marTop w:val="0"/>
      <w:marBottom w:val="0"/>
      <w:divBdr>
        <w:top w:val="none" w:sz="0" w:space="0" w:color="auto"/>
        <w:left w:val="none" w:sz="0" w:space="0" w:color="auto"/>
        <w:bottom w:val="none" w:sz="0" w:space="0" w:color="auto"/>
        <w:right w:val="none" w:sz="0" w:space="0" w:color="auto"/>
      </w:divBdr>
    </w:div>
    <w:div w:id="285504987">
      <w:bodyDiv w:val="1"/>
      <w:marLeft w:val="0"/>
      <w:marRight w:val="0"/>
      <w:marTop w:val="0"/>
      <w:marBottom w:val="0"/>
      <w:divBdr>
        <w:top w:val="none" w:sz="0" w:space="0" w:color="auto"/>
        <w:left w:val="none" w:sz="0" w:space="0" w:color="auto"/>
        <w:bottom w:val="none" w:sz="0" w:space="0" w:color="auto"/>
        <w:right w:val="none" w:sz="0" w:space="0" w:color="auto"/>
      </w:divBdr>
    </w:div>
    <w:div w:id="312030351">
      <w:bodyDiv w:val="1"/>
      <w:marLeft w:val="0"/>
      <w:marRight w:val="0"/>
      <w:marTop w:val="0"/>
      <w:marBottom w:val="0"/>
      <w:divBdr>
        <w:top w:val="none" w:sz="0" w:space="0" w:color="auto"/>
        <w:left w:val="none" w:sz="0" w:space="0" w:color="auto"/>
        <w:bottom w:val="none" w:sz="0" w:space="0" w:color="auto"/>
        <w:right w:val="none" w:sz="0" w:space="0" w:color="auto"/>
      </w:divBdr>
    </w:div>
    <w:div w:id="333461032">
      <w:bodyDiv w:val="1"/>
      <w:marLeft w:val="0"/>
      <w:marRight w:val="0"/>
      <w:marTop w:val="0"/>
      <w:marBottom w:val="0"/>
      <w:divBdr>
        <w:top w:val="none" w:sz="0" w:space="0" w:color="auto"/>
        <w:left w:val="none" w:sz="0" w:space="0" w:color="auto"/>
        <w:bottom w:val="none" w:sz="0" w:space="0" w:color="auto"/>
        <w:right w:val="none" w:sz="0" w:space="0" w:color="auto"/>
      </w:divBdr>
    </w:div>
    <w:div w:id="357632875">
      <w:bodyDiv w:val="1"/>
      <w:marLeft w:val="0"/>
      <w:marRight w:val="0"/>
      <w:marTop w:val="0"/>
      <w:marBottom w:val="0"/>
      <w:divBdr>
        <w:top w:val="none" w:sz="0" w:space="0" w:color="auto"/>
        <w:left w:val="none" w:sz="0" w:space="0" w:color="auto"/>
        <w:bottom w:val="none" w:sz="0" w:space="0" w:color="auto"/>
        <w:right w:val="none" w:sz="0" w:space="0" w:color="auto"/>
      </w:divBdr>
    </w:div>
    <w:div w:id="363604242">
      <w:bodyDiv w:val="1"/>
      <w:marLeft w:val="0"/>
      <w:marRight w:val="0"/>
      <w:marTop w:val="0"/>
      <w:marBottom w:val="0"/>
      <w:divBdr>
        <w:top w:val="none" w:sz="0" w:space="0" w:color="auto"/>
        <w:left w:val="none" w:sz="0" w:space="0" w:color="auto"/>
        <w:bottom w:val="none" w:sz="0" w:space="0" w:color="auto"/>
        <w:right w:val="none" w:sz="0" w:space="0" w:color="auto"/>
      </w:divBdr>
    </w:div>
    <w:div w:id="367727455">
      <w:bodyDiv w:val="1"/>
      <w:marLeft w:val="0"/>
      <w:marRight w:val="0"/>
      <w:marTop w:val="0"/>
      <w:marBottom w:val="0"/>
      <w:divBdr>
        <w:top w:val="none" w:sz="0" w:space="0" w:color="auto"/>
        <w:left w:val="none" w:sz="0" w:space="0" w:color="auto"/>
        <w:bottom w:val="none" w:sz="0" w:space="0" w:color="auto"/>
        <w:right w:val="none" w:sz="0" w:space="0" w:color="auto"/>
      </w:divBdr>
    </w:div>
    <w:div w:id="376125828">
      <w:bodyDiv w:val="1"/>
      <w:marLeft w:val="0"/>
      <w:marRight w:val="0"/>
      <w:marTop w:val="0"/>
      <w:marBottom w:val="0"/>
      <w:divBdr>
        <w:top w:val="none" w:sz="0" w:space="0" w:color="auto"/>
        <w:left w:val="none" w:sz="0" w:space="0" w:color="auto"/>
        <w:bottom w:val="none" w:sz="0" w:space="0" w:color="auto"/>
        <w:right w:val="none" w:sz="0" w:space="0" w:color="auto"/>
      </w:divBdr>
    </w:div>
    <w:div w:id="381829866">
      <w:bodyDiv w:val="1"/>
      <w:marLeft w:val="0"/>
      <w:marRight w:val="0"/>
      <w:marTop w:val="0"/>
      <w:marBottom w:val="0"/>
      <w:divBdr>
        <w:top w:val="none" w:sz="0" w:space="0" w:color="auto"/>
        <w:left w:val="none" w:sz="0" w:space="0" w:color="auto"/>
        <w:bottom w:val="none" w:sz="0" w:space="0" w:color="auto"/>
        <w:right w:val="none" w:sz="0" w:space="0" w:color="auto"/>
      </w:divBdr>
    </w:div>
    <w:div w:id="397747399">
      <w:bodyDiv w:val="1"/>
      <w:marLeft w:val="0"/>
      <w:marRight w:val="0"/>
      <w:marTop w:val="0"/>
      <w:marBottom w:val="0"/>
      <w:divBdr>
        <w:top w:val="none" w:sz="0" w:space="0" w:color="auto"/>
        <w:left w:val="none" w:sz="0" w:space="0" w:color="auto"/>
        <w:bottom w:val="none" w:sz="0" w:space="0" w:color="auto"/>
        <w:right w:val="none" w:sz="0" w:space="0" w:color="auto"/>
      </w:divBdr>
    </w:div>
    <w:div w:id="411318141">
      <w:bodyDiv w:val="1"/>
      <w:marLeft w:val="0"/>
      <w:marRight w:val="0"/>
      <w:marTop w:val="0"/>
      <w:marBottom w:val="0"/>
      <w:divBdr>
        <w:top w:val="none" w:sz="0" w:space="0" w:color="auto"/>
        <w:left w:val="none" w:sz="0" w:space="0" w:color="auto"/>
        <w:bottom w:val="none" w:sz="0" w:space="0" w:color="auto"/>
        <w:right w:val="none" w:sz="0" w:space="0" w:color="auto"/>
      </w:divBdr>
    </w:div>
    <w:div w:id="447511162">
      <w:bodyDiv w:val="1"/>
      <w:marLeft w:val="0"/>
      <w:marRight w:val="0"/>
      <w:marTop w:val="0"/>
      <w:marBottom w:val="0"/>
      <w:divBdr>
        <w:top w:val="none" w:sz="0" w:space="0" w:color="auto"/>
        <w:left w:val="none" w:sz="0" w:space="0" w:color="auto"/>
        <w:bottom w:val="none" w:sz="0" w:space="0" w:color="auto"/>
        <w:right w:val="none" w:sz="0" w:space="0" w:color="auto"/>
      </w:divBdr>
    </w:div>
    <w:div w:id="479227945">
      <w:bodyDiv w:val="1"/>
      <w:marLeft w:val="0"/>
      <w:marRight w:val="0"/>
      <w:marTop w:val="0"/>
      <w:marBottom w:val="0"/>
      <w:divBdr>
        <w:top w:val="none" w:sz="0" w:space="0" w:color="auto"/>
        <w:left w:val="none" w:sz="0" w:space="0" w:color="auto"/>
        <w:bottom w:val="none" w:sz="0" w:space="0" w:color="auto"/>
        <w:right w:val="none" w:sz="0" w:space="0" w:color="auto"/>
      </w:divBdr>
    </w:div>
    <w:div w:id="514345172">
      <w:bodyDiv w:val="1"/>
      <w:marLeft w:val="0"/>
      <w:marRight w:val="0"/>
      <w:marTop w:val="0"/>
      <w:marBottom w:val="0"/>
      <w:divBdr>
        <w:top w:val="none" w:sz="0" w:space="0" w:color="auto"/>
        <w:left w:val="none" w:sz="0" w:space="0" w:color="auto"/>
        <w:bottom w:val="none" w:sz="0" w:space="0" w:color="auto"/>
        <w:right w:val="none" w:sz="0" w:space="0" w:color="auto"/>
      </w:divBdr>
    </w:div>
    <w:div w:id="521673000">
      <w:bodyDiv w:val="1"/>
      <w:marLeft w:val="0"/>
      <w:marRight w:val="0"/>
      <w:marTop w:val="0"/>
      <w:marBottom w:val="0"/>
      <w:divBdr>
        <w:top w:val="none" w:sz="0" w:space="0" w:color="auto"/>
        <w:left w:val="none" w:sz="0" w:space="0" w:color="auto"/>
        <w:bottom w:val="none" w:sz="0" w:space="0" w:color="auto"/>
        <w:right w:val="none" w:sz="0" w:space="0" w:color="auto"/>
      </w:divBdr>
    </w:div>
    <w:div w:id="526136529">
      <w:bodyDiv w:val="1"/>
      <w:marLeft w:val="0"/>
      <w:marRight w:val="0"/>
      <w:marTop w:val="0"/>
      <w:marBottom w:val="0"/>
      <w:divBdr>
        <w:top w:val="none" w:sz="0" w:space="0" w:color="auto"/>
        <w:left w:val="none" w:sz="0" w:space="0" w:color="auto"/>
        <w:bottom w:val="none" w:sz="0" w:space="0" w:color="auto"/>
        <w:right w:val="none" w:sz="0" w:space="0" w:color="auto"/>
      </w:divBdr>
    </w:div>
    <w:div w:id="559830696">
      <w:bodyDiv w:val="1"/>
      <w:marLeft w:val="0"/>
      <w:marRight w:val="0"/>
      <w:marTop w:val="0"/>
      <w:marBottom w:val="0"/>
      <w:divBdr>
        <w:top w:val="none" w:sz="0" w:space="0" w:color="auto"/>
        <w:left w:val="none" w:sz="0" w:space="0" w:color="auto"/>
        <w:bottom w:val="none" w:sz="0" w:space="0" w:color="auto"/>
        <w:right w:val="none" w:sz="0" w:space="0" w:color="auto"/>
      </w:divBdr>
    </w:div>
    <w:div w:id="619727950">
      <w:bodyDiv w:val="1"/>
      <w:marLeft w:val="0"/>
      <w:marRight w:val="0"/>
      <w:marTop w:val="0"/>
      <w:marBottom w:val="0"/>
      <w:divBdr>
        <w:top w:val="none" w:sz="0" w:space="0" w:color="auto"/>
        <w:left w:val="none" w:sz="0" w:space="0" w:color="auto"/>
        <w:bottom w:val="none" w:sz="0" w:space="0" w:color="auto"/>
        <w:right w:val="none" w:sz="0" w:space="0" w:color="auto"/>
      </w:divBdr>
    </w:div>
    <w:div w:id="637102082">
      <w:bodyDiv w:val="1"/>
      <w:marLeft w:val="0"/>
      <w:marRight w:val="0"/>
      <w:marTop w:val="0"/>
      <w:marBottom w:val="0"/>
      <w:divBdr>
        <w:top w:val="none" w:sz="0" w:space="0" w:color="auto"/>
        <w:left w:val="none" w:sz="0" w:space="0" w:color="auto"/>
        <w:bottom w:val="none" w:sz="0" w:space="0" w:color="auto"/>
        <w:right w:val="none" w:sz="0" w:space="0" w:color="auto"/>
      </w:divBdr>
    </w:div>
    <w:div w:id="648897961">
      <w:bodyDiv w:val="1"/>
      <w:marLeft w:val="0"/>
      <w:marRight w:val="0"/>
      <w:marTop w:val="0"/>
      <w:marBottom w:val="0"/>
      <w:divBdr>
        <w:top w:val="none" w:sz="0" w:space="0" w:color="auto"/>
        <w:left w:val="none" w:sz="0" w:space="0" w:color="auto"/>
        <w:bottom w:val="none" w:sz="0" w:space="0" w:color="auto"/>
        <w:right w:val="none" w:sz="0" w:space="0" w:color="auto"/>
      </w:divBdr>
    </w:div>
    <w:div w:id="660355905">
      <w:bodyDiv w:val="1"/>
      <w:marLeft w:val="0"/>
      <w:marRight w:val="0"/>
      <w:marTop w:val="0"/>
      <w:marBottom w:val="0"/>
      <w:divBdr>
        <w:top w:val="none" w:sz="0" w:space="0" w:color="auto"/>
        <w:left w:val="none" w:sz="0" w:space="0" w:color="auto"/>
        <w:bottom w:val="none" w:sz="0" w:space="0" w:color="auto"/>
        <w:right w:val="none" w:sz="0" w:space="0" w:color="auto"/>
      </w:divBdr>
    </w:div>
    <w:div w:id="675184135">
      <w:bodyDiv w:val="1"/>
      <w:marLeft w:val="0"/>
      <w:marRight w:val="0"/>
      <w:marTop w:val="0"/>
      <w:marBottom w:val="0"/>
      <w:divBdr>
        <w:top w:val="none" w:sz="0" w:space="0" w:color="auto"/>
        <w:left w:val="none" w:sz="0" w:space="0" w:color="auto"/>
        <w:bottom w:val="none" w:sz="0" w:space="0" w:color="auto"/>
        <w:right w:val="none" w:sz="0" w:space="0" w:color="auto"/>
      </w:divBdr>
    </w:div>
    <w:div w:id="680202119">
      <w:bodyDiv w:val="1"/>
      <w:marLeft w:val="0"/>
      <w:marRight w:val="0"/>
      <w:marTop w:val="0"/>
      <w:marBottom w:val="0"/>
      <w:divBdr>
        <w:top w:val="none" w:sz="0" w:space="0" w:color="auto"/>
        <w:left w:val="none" w:sz="0" w:space="0" w:color="auto"/>
        <w:bottom w:val="none" w:sz="0" w:space="0" w:color="auto"/>
        <w:right w:val="none" w:sz="0" w:space="0" w:color="auto"/>
      </w:divBdr>
    </w:div>
    <w:div w:id="767389540">
      <w:bodyDiv w:val="1"/>
      <w:marLeft w:val="0"/>
      <w:marRight w:val="0"/>
      <w:marTop w:val="0"/>
      <w:marBottom w:val="0"/>
      <w:divBdr>
        <w:top w:val="none" w:sz="0" w:space="0" w:color="auto"/>
        <w:left w:val="none" w:sz="0" w:space="0" w:color="auto"/>
        <w:bottom w:val="none" w:sz="0" w:space="0" w:color="auto"/>
        <w:right w:val="none" w:sz="0" w:space="0" w:color="auto"/>
      </w:divBdr>
    </w:div>
    <w:div w:id="814226830">
      <w:bodyDiv w:val="1"/>
      <w:marLeft w:val="0"/>
      <w:marRight w:val="0"/>
      <w:marTop w:val="0"/>
      <w:marBottom w:val="0"/>
      <w:divBdr>
        <w:top w:val="none" w:sz="0" w:space="0" w:color="auto"/>
        <w:left w:val="none" w:sz="0" w:space="0" w:color="auto"/>
        <w:bottom w:val="none" w:sz="0" w:space="0" w:color="auto"/>
        <w:right w:val="none" w:sz="0" w:space="0" w:color="auto"/>
      </w:divBdr>
    </w:div>
    <w:div w:id="825629651">
      <w:bodyDiv w:val="1"/>
      <w:marLeft w:val="0"/>
      <w:marRight w:val="0"/>
      <w:marTop w:val="0"/>
      <w:marBottom w:val="0"/>
      <w:divBdr>
        <w:top w:val="none" w:sz="0" w:space="0" w:color="auto"/>
        <w:left w:val="none" w:sz="0" w:space="0" w:color="auto"/>
        <w:bottom w:val="none" w:sz="0" w:space="0" w:color="auto"/>
        <w:right w:val="none" w:sz="0" w:space="0" w:color="auto"/>
      </w:divBdr>
    </w:div>
    <w:div w:id="871067681">
      <w:bodyDiv w:val="1"/>
      <w:marLeft w:val="0"/>
      <w:marRight w:val="0"/>
      <w:marTop w:val="0"/>
      <w:marBottom w:val="0"/>
      <w:divBdr>
        <w:top w:val="none" w:sz="0" w:space="0" w:color="auto"/>
        <w:left w:val="none" w:sz="0" w:space="0" w:color="auto"/>
        <w:bottom w:val="none" w:sz="0" w:space="0" w:color="auto"/>
        <w:right w:val="none" w:sz="0" w:space="0" w:color="auto"/>
      </w:divBdr>
    </w:div>
    <w:div w:id="971204674">
      <w:bodyDiv w:val="1"/>
      <w:marLeft w:val="0"/>
      <w:marRight w:val="0"/>
      <w:marTop w:val="0"/>
      <w:marBottom w:val="0"/>
      <w:divBdr>
        <w:top w:val="none" w:sz="0" w:space="0" w:color="auto"/>
        <w:left w:val="none" w:sz="0" w:space="0" w:color="auto"/>
        <w:bottom w:val="none" w:sz="0" w:space="0" w:color="auto"/>
        <w:right w:val="none" w:sz="0" w:space="0" w:color="auto"/>
      </w:divBdr>
    </w:div>
    <w:div w:id="972053223">
      <w:bodyDiv w:val="1"/>
      <w:marLeft w:val="0"/>
      <w:marRight w:val="0"/>
      <w:marTop w:val="0"/>
      <w:marBottom w:val="0"/>
      <w:divBdr>
        <w:top w:val="none" w:sz="0" w:space="0" w:color="auto"/>
        <w:left w:val="none" w:sz="0" w:space="0" w:color="auto"/>
        <w:bottom w:val="none" w:sz="0" w:space="0" w:color="auto"/>
        <w:right w:val="none" w:sz="0" w:space="0" w:color="auto"/>
      </w:divBdr>
    </w:div>
    <w:div w:id="996038374">
      <w:bodyDiv w:val="1"/>
      <w:marLeft w:val="0"/>
      <w:marRight w:val="0"/>
      <w:marTop w:val="0"/>
      <w:marBottom w:val="0"/>
      <w:divBdr>
        <w:top w:val="none" w:sz="0" w:space="0" w:color="auto"/>
        <w:left w:val="none" w:sz="0" w:space="0" w:color="auto"/>
        <w:bottom w:val="none" w:sz="0" w:space="0" w:color="auto"/>
        <w:right w:val="none" w:sz="0" w:space="0" w:color="auto"/>
      </w:divBdr>
    </w:div>
    <w:div w:id="1008755192">
      <w:bodyDiv w:val="1"/>
      <w:marLeft w:val="0"/>
      <w:marRight w:val="0"/>
      <w:marTop w:val="0"/>
      <w:marBottom w:val="0"/>
      <w:divBdr>
        <w:top w:val="none" w:sz="0" w:space="0" w:color="auto"/>
        <w:left w:val="none" w:sz="0" w:space="0" w:color="auto"/>
        <w:bottom w:val="none" w:sz="0" w:space="0" w:color="auto"/>
        <w:right w:val="none" w:sz="0" w:space="0" w:color="auto"/>
      </w:divBdr>
    </w:div>
    <w:div w:id="1013342980">
      <w:bodyDiv w:val="1"/>
      <w:marLeft w:val="0"/>
      <w:marRight w:val="0"/>
      <w:marTop w:val="0"/>
      <w:marBottom w:val="0"/>
      <w:divBdr>
        <w:top w:val="none" w:sz="0" w:space="0" w:color="auto"/>
        <w:left w:val="none" w:sz="0" w:space="0" w:color="auto"/>
        <w:bottom w:val="none" w:sz="0" w:space="0" w:color="auto"/>
        <w:right w:val="none" w:sz="0" w:space="0" w:color="auto"/>
      </w:divBdr>
    </w:div>
    <w:div w:id="1052995175">
      <w:bodyDiv w:val="1"/>
      <w:marLeft w:val="0"/>
      <w:marRight w:val="0"/>
      <w:marTop w:val="0"/>
      <w:marBottom w:val="0"/>
      <w:divBdr>
        <w:top w:val="none" w:sz="0" w:space="0" w:color="auto"/>
        <w:left w:val="none" w:sz="0" w:space="0" w:color="auto"/>
        <w:bottom w:val="none" w:sz="0" w:space="0" w:color="auto"/>
        <w:right w:val="none" w:sz="0" w:space="0" w:color="auto"/>
      </w:divBdr>
    </w:div>
    <w:div w:id="1067611432">
      <w:bodyDiv w:val="1"/>
      <w:marLeft w:val="0"/>
      <w:marRight w:val="0"/>
      <w:marTop w:val="0"/>
      <w:marBottom w:val="0"/>
      <w:divBdr>
        <w:top w:val="none" w:sz="0" w:space="0" w:color="auto"/>
        <w:left w:val="none" w:sz="0" w:space="0" w:color="auto"/>
        <w:bottom w:val="none" w:sz="0" w:space="0" w:color="auto"/>
        <w:right w:val="none" w:sz="0" w:space="0" w:color="auto"/>
      </w:divBdr>
    </w:div>
    <w:div w:id="1095859725">
      <w:bodyDiv w:val="1"/>
      <w:marLeft w:val="0"/>
      <w:marRight w:val="0"/>
      <w:marTop w:val="0"/>
      <w:marBottom w:val="0"/>
      <w:divBdr>
        <w:top w:val="none" w:sz="0" w:space="0" w:color="auto"/>
        <w:left w:val="none" w:sz="0" w:space="0" w:color="auto"/>
        <w:bottom w:val="none" w:sz="0" w:space="0" w:color="auto"/>
        <w:right w:val="none" w:sz="0" w:space="0" w:color="auto"/>
      </w:divBdr>
    </w:div>
    <w:div w:id="1108161860">
      <w:bodyDiv w:val="1"/>
      <w:marLeft w:val="0"/>
      <w:marRight w:val="0"/>
      <w:marTop w:val="0"/>
      <w:marBottom w:val="0"/>
      <w:divBdr>
        <w:top w:val="none" w:sz="0" w:space="0" w:color="auto"/>
        <w:left w:val="none" w:sz="0" w:space="0" w:color="auto"/>
        <w:bottom w:val="none" w:sz="0" w:space="0" w:color="auto"/>
        <w:right w:val="none" w:sz="0" w:space="0" w:color="auto"/>
      </w:divBdr>
    </w:div>
    <w:div w:id="1140806655">
      <w:bodyDiv w:val="1"/>
      <w:marLeft w:val="0"/>
      <w:marRight w:val="0"/>
      <w:marTop w:val="0"/>
      <w:marBottom w:val="0"/>
      <w:divBdr>
        <w:top w:val="none" w:sz="0" w:space="0" w:color="auto"/>
        <w:left w:val="none" w:sz="0" w:space="0" w:color="auto"/>
        <w:bottom w:val="none" w:sz="0" w:space="0" w:color="auto"/>
        <w:right w:val="none" w:sz="0" w:space="0" w:color="auto"/>
      </w:divBdr>
    </w:div>
    <w:div w:id="1143472720">
      <w:bodyDiv w:val="1"/>
      <w:marLeft w:val="0"/>
      <w:marRight w:val="0"/>
      <w:marTop w:val="0"/>
      <w:marBottom w:val="0"/>
      <w:divBdr>
        <w:top w:val="none" w:sz="0" w:space="0" w:color="auto"/>
        <w:left w:val="none" w:sz="0" w:space="0" w:color="auto"/>
        <w:bottom w:val="none" w:sz="0" w:space="0" w:color="auto"/>
        <w:right w:val="none" w:sz="0" w:space="0" w:color="auto"/>
      </w:divBdr>
    </w:div>
    <w:div w:id="1183788143">
      <w:bodyDiv w:val="1"/>
      <w:marLeft w:val="0"/>
      <w:marRight w:val="0"/>
      <w:marTop w:val="0"/>
      <w:marBottom w:val="0"/>
      <w:divBdr>
        <w:top w:val="none" w:sz="0" w:space="0" w:color="auto"/>
        <w:left w:val="none" w:sz="0" w:space="0" w:color="auto"/>
        <w:bottom w:val="none" w:sz="0" w:space="0" w:color="auto"/>
        <w:right w:val="none" w:sz="0" w:space="0" w:color="auto"/>
      </w:divBdr>
    </w:div>
    <w:div w:id="1201431975">
      <w:bodyDiv w:val="1"/>
      <w:marLeft w:val="0"/>
      <w:marRight w:val="0"/>
      <w:marTop w:val="0"/>
      <w:marBottom w:val="0"/>
      <w:divBdr>
        <w:top w:val="none" w:sz="0" w:space="0" w:color="auto"/>
        <w:left w:val="none" w:sz="0" w:space="0" w:color="auto"/>
        <w:bottom w:val="none" w:sz="0" w:space="0" w:color="auto"/>
        <w:right w:val="none" w:sz="0" w:space="0" w:color="auto"/>
      </w:divBdr>
    </w:div>
    <w:div w:id="1233273226">
      <w:bodyDiv w:val="1"/>
      <w:marLeft w:val="0"/>
      <w:marRight w:val="0"/>
      <w:marTop w:val="0"/>
      <w:marBottom w:val="0"/>
      <w:divBdr>
        <w:top w:val="none" w:sz="0" w:space="0" w:color="auto"/>
        <w:left w:val="none" w:sz="0" w:space="0" w:color="auto"/>
        <w:bottom w:val="none" w:sz="0" w:space="0" w:color="auto"/>
        <w:right w:val="none" w:sz="0" w:space="0" w:color="auto"/>
      </w:divBdr>
    </w:div>
    <w:div w:id="1271888978">
      <w:bodyDiv w:val="1"/>
      <w:marLeft w:val="0"/>
      <w:marRight w:val="0"/>
      <w:marTop w:val="0"/>
      <w:marBottom w:val="0"/>
      <w:divBdr>
        <w:top w:val="none" w:sz="0" w:space="0" w:color="auto"/>
        <w:left w:val="none" w:sz="0" w:space="0" w:color="auto"/>
        <w:bottom w:val="none" w:sz="0" w:space="0" w:color="auto"/>
        <w:right w:val="none" w:sz="0" w:space="0" w:color="auto"/>
      </w:divBdr>
    </w:div>
    <w:div w:id="1380977848">
      <w:bodyDiv w:val="1"/>
      <w:marLeft w:val="0"/>
      <w:marRight w:val="0"/>
      <w:marTop w:val="0"/>
      <w:marBottom w:val="0"/>
      <w:divBdr>
        <w:top w:val="none" w:sz="0" w:space="0" w:color="auto"/>
        <w:left w:val="none" w:sz="0" w:space="0" w:color="auto"/>
        <w:bottom w:val="none" w:sz="0" w:space="0" w:color="auto"/>
        <w:right w:val="none" w:sz="0" w:space="0" w:color="auto"/>
      </w:divBdr>
    </w:div>
    <w:div w:id="1462964355">
      <w:bodyDiv w:val="1"/>
      <w:marLeft w:val="0"/>
      <w:marRight w:val="0"/>
      <w:marTop w:val="0"/>
      <w:marBottom w:val="0"/>
      <w:divBdr>
        <w:top w:val="none" w:sz="0" w:space="0" w:color="auto"/>
        <w:left w:val="none" w:sz="0" w:space="0" w:color="auto"/>
        <w:bottom w:val="none" w:sz="0" w:space="0" w:color="auto"/>
        <w:right w:val="none" w:sz="0" w:space="0" w:color="auto"/>
      </w:divBdr>
    </w:div>
    <w:div w:id="1501309112">
      <w:bodyDiv w:val="1"/>
      <w:marLeft w:val="0"/>
      <w:marRight w:val="0"/>
      <w:marTop w:val="0"/>
      <w:marBottom w:val="0"/>
      <w:divBdr>
        <w:top w:val="none" w:sz="0" w:space="0" w:color="auto"/>
        <w:left w:val="none" w:sz="0" w:space="0" w:color="auto"/>
        <w:bottom w:val="none" w:sz="0" w:space="0" w:color="auto"/>
        <w:right w:val="none" w:sz="0" w:space="0" w:color="auto"/>
      </w:divBdr>
    </w:div>
    <w:div w:id="1538354317">
      <w:bodyDiv w:val="1"/>
      <w:marLeft w:val="0"/>
      <w:marRight w:val="0"/>
      <w:marTop w:val="0"/>
      <w:marBottom w:val="0"/>
      <w:divBdr>
        <w:top w:val="none" w:sz="0" w:space="0" w:color="auto"/>
        <w:left w:val="none" w:sz="0" w:space="0" w:color="auto"/>
        <w:bottom w:val="none" w:sz="0" w:space="0" w:color="auto"/>
        <w:right w:val="none" w:sz="0" w:space="0" w:color="auto"/>
      </w:divBdr>
    </w:div>
    <w:div w:id="1615363447">
      <w:bodyDiv w:val="1"/>
      <w:marLeft w:val="0"/>
      <w:marRight w:val="0"/>
      <w:marTop w:val="0"/>
      <w:marBottom w:val="0"/>
      <w:divBdr>
        <w:top w:val="none" w:sz="0" w:space="0" w:color="auto"/>
        <w:left w:val="none" w:sz="0" w:space="0" w:color="auto"/>
        <w:bottom w:val="none" w:sz="0" w:space="0" w:color="auto"/>
        <w:right w:val="none" w:sz="0" w:space="0" w:color="auto"/>
      </w:divBdr>
    </w:div>
    <w:div w:id="1620526914">
      <w:bodyDiv w:val="1"/>
      <w:marLeft w:val="0"/>
      <w:marRight w:val="0"/>
      <w:marTop w:val="0"/>
      <w:marBottom w:val="0"/>
      <w:divBdr>
        <w:top w:val="none" w:sz="0" w:space="0" w:color="auto"/>
        <w:left w:val="none" w:sz="0" w:space="0" w:color="auto"/>
        <w:bottom w:val="none" w:sz="0" w:space="0" w:color="auto"/>
        <w:right w:val="none" w:sz="0" w:space="0" w:color="auto"/>
      </w:divBdr>
    </w:div>
    <w:div w:id="1659574211">
      <w:bodyDiv w:val="1"/>
      <w:marLeft w:val="0"/>
      <w:marRight w:val="0"/>
      <w:marTop w:val="0"/>
      <w:marBottom w:val="0"/>
      <w:divBdr>
        <w:top w:val="none" w:sz="0" w:space="0" w:color="auto"/>
        <w:left w:val="none" w:sz="0" w:space="0" w:color="auto"/>
        <w:bottom w:val="none" w:sz="0" w:space="0" w:color="auto"/>
        <w:right w:val="none" w:sz="0" w:space="0" w:color="auto"/>
      </w:divBdr>
    </w:div>
    <w:div w:id="1674841382">
      <w:bodyDiv w:val="1"/>
      <w:marLeft w:val="0"/>
      <w:marRight w:val="0"/>
      <w:marTop w:val="0"/>
      <w:marBottom w:val="0"/>
      <w:divBdr>
        <w:top w:val="none" w:sz="0" w:space="0" w:color="auto"/>
        <w:left w:val="none" w:sz="0" w:space="0" w:color="auto"/>
        <w:bottom w:val="none" w:sz="0" w:space="0" w:color="auto"/>
        <w:right w:val="none" w:sz="0" w:space="0" w:color="auto"/>
      </w:divBdr>
    </w:div>
    <w:div w:id="1713380675">
      <w:bodyDiv w:val="1"/>
      <w:marLeft w:val="0"/>
      <w:marRight w:val="0"/>
      <w:marTop w:val="0"/>
      <w:marBottom w:val="0"/>
      <w:divBdr>
        <w:top w:val="none" w:sz="0" w:space="0" w:color="auto"/>
        <w:left w:val="none" w:sz="0" w:space="0" w:color="auto"/>
        <w:bottom w:val="none" w:sz="0" w:space="0" w:color="auto"/>
        <w:right w:val="none" w:sz="0" w:space="0" w:color="auto"/>
      </w:divBdr>
    </w:div>
    <w:div w:id="1713505450">
      <w:bodyDiv w:val="1"/>
      <w:marLeft w:val="0"/>
      <w:marRight w:val="0"/>
      <w:marTop w:val="0"/>
      <w:marBottom w:val="0"/>
      <w:divBdr>
        <w:top w:val="none" w:sz="0" w:space="0" w:color="auto"/>
        <w:left w:val="none" w:sz="0" w:space="0" w:color="auto"/>
        <w:bottom w:val="none" w:sz="0" w:space="0" w:color="auto"/>
        <w:right w:val="none" w:sz="0" w:space="0" w:color="auto"/>
      </w:divBdr>
    </w:div>
    <w:div w:id="1722317096">
      <w:bodyDiv w:val="1"/>
      <w:marLeft w:val="0"/>
      <w:marRight w:val="0"/>
      <w:marTop w:val="0"/>
      <w:marBottom w:val="0"/>
      <w:divBdr>
        <w:top w:val="none" w:sz="0" w:space="0" w:color="auto"/>
        <w:left w:val="none" w:sz="0" w:space="0" w:color="auto"/>
        <w:bottom w:val="none" w:sz="0" w:space="0" w:color="auto"/>
        <w:right w:val="none" w:sz="0" w:space="0" w:color="auto"/>
      </w:divBdr>
    </w:div>
    <w:div w:id="1726024683">
      <w:bodyDiv w:val="1"/>
      <w:marLeft w:val="0"/>
      <w:marRight w:val="0"/>
      <w:marTop w:val="0"/>
      <w:marBottom w:val="0"/>
      <w:divBdr>
        <w:top w:val="none" w:sz="0" w:space="0" w:color="auto"/>
        <w:left w:val="none" w:sz="0" w:space="0" w:color="auto"/>
        <w:bottom w:val="none" w:sz="0" w:space="0" w:color="auto"/>
        <w:right w:val="none" w:sz="0" w:space="0" w:color="auto"/>
      </w:divBdr>
    </w:div>
    <w:div w:id="1742405727">
      <w:bodyDiv w:val="1"/>
      <w:marLeft w:val="0"/>
      <w:marRight w:val="0"/>
      <w:marTop w:val="0"/>
      <w:marBottom w:val="0"/>
      <w:divBdr>
        <w:top w:val="none" w:sz="0" w:space="0" w:color="auto"/>
        <w:left w:val="none" w:sz="0" w:space="0" w:color="auto"/>
        <w:bottom w:val="none" w:sz="0" w:space="0" w:color="auto"/>
        <w:right w:val="none" w:sz="0" w:space="0" w:color="auto"/>
      </w:divBdr>
    </w:div>
    <w:div w:id="1798451380">
      <w:bodyDiv w:val="1"/>
      <w:marLeft w:val="0"/>
      <w:marRight w:val="0"/>
      <w:marTop w:val="0"/>
      <w:marBottom w:val="0"/>
      <w:divBdr>
        <w:top w:val="none" w:sz="0" w:space="0" w:color="auto"/>
        <w:left w:val="none" w:sz="0" w:space="0" w:color="auto"/>
        <w:bottom w:val="none" w:sz="0" w:space="0" w:color="auto"/>
        <w:right w:val="none" w:sz="0" w:space="0" w:color="auto"/>
      </w:divBdr>
    </w:div>
    <w:div w:id="1817607221">
      <w:bodyDiv w:val="1"/>
      <w:marLeft w:val="0"/>
      <w:marRight w:val="0"/>
      <w:marTop w:val="0"/>
      <w:marBottom w:val="0"/>
      <w:divBdr>
        <w:top w:val="none" w:sz="0" w:space="0" w:color="auto"/>
        <w:left w:val="none" w:sz="0" w:space="0" w:color="auto"/>
        <w:bottom w:val="none" w:sz="0" w:space="0" w:color="auto"/>
        <w:right w:val="none" w:sz="0" w:space="0" w:color="auto"/>
      </w:divBdr>
    </w:div>
    <w:div w:id="1874079484">
      <w:bodyDiv w:val="1"/>
      <w:marLeft w:val="0"/>
      <w:marRight w:val="0"/>
      <w:marTop w:val="0"/>
      <w:marBottom w:val="0"/>
      <w:divBdr>
        <w:top w:val="none" w:sz="0" w:space="0" w:color="auto"/>
        <w:left w:val="none" w:sz="0" w:space="0" w:color="auto"/>
        <w:bottom w:val="none" w:sz="0" w:space="0" w:color="auto"/>
        <w:right w:val="none" w:sz="0" w:space="0" w:color="auto"/>
      </w:divBdr>
    </w:div>
    <w:div w:id="1898591286">
      <w:bodyDiv w:val="1"/>
      <w:marLeft w:val="0"/>
      <w:marRight w:val="0"/>
      <w:marTop w:val="0"/>
      <w:marBottom w:val="0"/>
      <w:divBdr>
        <w:top w:val="none" w:sz="0" w:space="0" w:color="auto"/>
        <w:left w:val="none" w:sz="0" w:space="0" w:color="auto"/>
        <w:bottom w:val="none" w:sz="0" w:space="0" w:color="auto"/>
        <w:right w:val="none" w:sz="0" w:space="0" w:color="auto"/>
      </w:divBdr>
    </w:div>
    <w:div w:id="1940676079">
      <w:bodyDiv w:val="1"/>
      <w:marLeft w:val="0"/>
      <w:marRight w:val="0"/>
      <w:marTop w:val="0"/>
      <w:marBottom w:val="0"/>
      <w:divBdr>
        <w:top w:val="none" w:sz="0" w:space="0" w:color="auto"/>
        <w:left w:val="none" w:sz="0" w:space="0" w:color="auto"/>
        <w:bottom w:val="none" w:sz="0" w:space="0" w:color="auto"/>
        <w:right w:val="none" w:sz="0" w:space="0" w:color="auto"/>
      </w:divBdr>
    </w:div>
    <w:div w:id="1951086139">
      <w:bodyDiv w:val="1"/>
      <w:marLeft w:val="0"/>
      <w:marRight w:val="0"/>
      <w:marTop w:val="0"/>
      <w:marBottom w:val="0"/>
      <w:divBdr>
        <w:top w:val="none" w:sz="0" w:space="0" w:color="auto"/>
        <w:left w:val="none" w:sz="0" w:space="0" w:color="auto"/>
        <w:bottom w:val="none" w:sz="0" w:space="0" w:color="auto"/>
        <w:right w:val="none" w:sz="0" w:space="0" w:color="auto"/>
      </w:divBdr>
    </w:div>
    <w:div w:id="1964269339">
      <w:bodyDiv w:val="1"/>
      <w:marLeft w:val="0"/>
      <w:marRight w:val="0"/>
      <w:marTop w:val="0"/>
      <w:marBottom w:val="0"/>
      <w:divBdr>
        <w:top w:val="none" w:sz="0" w:space="0" w:color="auto"/>
        <w:left w:val="none" w:sz="0" w:space="0" w:color="auto"/>
        <w:bottom w:val="none" w:sz="0" w:space="0" w:color="auto"/>
        <w:right w:val="none" w:sz="0" w:space="0" w:color="auto"/>
      </w:divBdr>
    </w:div>
    <w:div w:id="2004769950">
      <w:bodyDiv w:val="1"/>
      <w:marLeft w:val="0"/>
      <w:marRight w:val="0"/>
      <w:marTop w:val="0"/>
      <w:marBottom w:val="0"/>
      <w:divBdr>
        <w:top w:val="none" w:sz="0" w:space="0" w:color="auto"/>
        <w:left w:val="none" w:sz="0" w:space="0" w:color="auto"/>
        <w:bottom w:val="none" w:sz="0" w:space="0" w:color="auto"/>
        <w:right w:val="none" w:sz="0" w:space="0" w:color="auto"/>
      </w:divBdr>
    </w:div>
    <w:div w:id="2041080622">
      <w:bodyDiv w:val="1"/>
      <w:marLeft w:val="0"/>
      <w:marRight w:val="0"/>
      <w:marTop w:val="0"/>
      <w:marBottom w:val="0"/>
      <w:divBdr>
        <w:top w:val="none" w:sz="0" w:space="0" w:color="auto"/>
        <w:left w:val="none" w:sz="0" w:space="0" w:color="auto"/>
        <w:bottom w:val="none" w:sz="0" w:space="0" w:color="auto"/>
        <w:right w:val="none" w:sz="0" w:space="0" w:color="auto"/>
      </w:divBdr>
    </w:div>
    <w:div w:id="2049179887">
      <w:bodyDiv w:val="1"/>
      <w:marLeft w:val="0"/>
      <w:marRight w:val="0"/>
      <w:marTop w:val="0"/>
      <w:marBottom w:val="0"/>
      <w:divBdr>
        <w:top w:val="none" w:sz="0" w:space="0" w:color="auto"/>
        <w:left w:val="none" w:sz="0" w:space="0" w:color="auto"/>
        <w:bottom w:val="none" w:sz="0" w:space="0" w:color="auto"/>
        <w:right w:val="none" w:sz="0" w:space="0" w:color="auto"/>
      </w:divBdr>
    </w:div>
    <w:div w:id="2097512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72.png"/></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hyperlink" Target="https://scikit-learn.org/stable/modules/generated/sklearn.discriminant_analysis.LinearDiscriminantAnalysis.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microsoft.com/office/2011/relationships/commentsExtended" Target="commentsExtended.xml"/><Relationship Id="rId82" Type="http://schemas.openxmlformats.org/officeDocument/2006/relationships/image" Target="media/image70.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5.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microsoft.com/office/2016/09/relationships/commentsIds" Target="commentsIds.xm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comments" Target="comments.xm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6.png"/><Relationship Id="rId104" Type="http://schemas.openxmlformats.org/officeDocument/2006/relationships/image" Target="media/image9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86F0-8D1E-4E35-A1BD-839D1AF9C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13950</Words>
  <Characters>79516</Characters>
  <Application>Microsoft Office Word</Application>
  <DocSecurity>0</DocSecurity>
  <Lines>662</Lines>
  <Paragraphs>186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2021-07-04T18:16:00Z</dcterms:created>
  <dcterms:modified xsi:type="dcterms:W3CDTF">2021-07-04T18:16:00Z</dcterms:modified>
</cp:coreProperties>
</file>